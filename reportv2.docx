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a299c4c819864ec6" Type="http://schemas.microsoft.com/office/2006/relationships/ui/extensibility" Target="customUI/customUI.xml"/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104678de4dbb42c3" Type="http://schemas.microsoft.com/office/2007/relationships/ui/extensibility" Target="customUI/customUI14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001C9" w14:textId="3831F857" w:rsidR="00D74AAD" w:rsidRPr="00D74AAD" w:rsidRDefault="00D74AAD" w:rsidP="00D74AAD">
      <w:pPr>
        <w:pStyle w:val="Titledocument"/>
        <w:rPr>
          <w:lang w:val="el-GR"/>
        </w:rPr>
      </w:pPr>
      <w:bookmarkStart w:id="4" w:name="_Hlk124016388"/>
      <w:bookmarkEnd w:id="4"/>
      <w:r>
        <w:rPr>
          <w:lang w:val="el-GR"/>
        </w:rPr>
        <w:t>Ε</w:t>
      </w:r>
      <w:r w:rsidRPr="00D74AAD">
        <w:rPr>
          <w:lang w:val="el-GR"/>
        </w:rPr>
        <w:t xml:space="preserve">φαρμογή ενοικίασης αυτοκινήτων και </w:t>
      </w:r>
      <w:r>
        <w:t>online</w:t>
      </w:r>
      <w:r w:rsidRPr="00D74AAD">
        <w:rPr>
          <w:lang w:val="el-GR"/>
        </w:rPr>
        <w:t xml:space="preserve"> κρατήσεων</w:t>
      </w:r>
    </w:p>
    <w:p w14:paraId="4F31205D" w14:textId="7C0FE361" w:rsidR="00D74AAD" w:rsidRPr="00D74AAD" w:rsidRDefault="00D74AAD" w:rsidP="00D74AAD">
      <w:pPr>
        <w:pStyle w:val="ShortTitle"/>
        <w:rPr>
          <w:rFonts w:cs="Linux Libertine"/>
          <w:lang w:val="el-GR"/>
        </w:rPr>
      </w:pPr>
      <w:r>
        <w:rPr>
          <w:rFonts w:cs="Linux Libertine"/>
          <w:lang w:val="el-GR"/>
        </w:rPr>
        <w:t xml:space="preserve">Βάσεις Δεδομένων </w:t>
      </w:r>
      <w:r w:rsidRPr="00D74AAD">
        <w:rPr>
          <w:rFonts w:cs="Linux Libertine"/>
          <w:lang w:val="el-GR"/>
        </w:rPr>
        <w:t>ECE_ΓK703</w:t>
      </w:r>
    </w:p>
    <w:p w14:paraId="2AB35DED" w14:textId="15444ABE" w:rsidR="00D74AAD" w:rsidRPr="00D74AAD" w:rsidRDefault="00D74AAD" w:rsidP="00D74AAD">
      <w:pPr>
        <w:pStyle w:val="Subtitle"/>
        <w:rPr>
          <w:lang w:val="el-GR"/>
        </w:rPr>
      </w:pPr>
      <w:r>
        <w:rPr>
          <w:lang w:val="el-GR"/>
        </w:rPr>
        <w:t xml:space="preserve">Η παρούσα ομαδική εργασία συντάχθηκε κατά την διδασκαλία του μαθήματος </w:t>
      </w:r>
      <w:r w:rsidR="0030528A">
        <w:rPr>
          <w:lang w:val="el-GR"/>
        </w:rPr>
        <w:t>σ</w:t>
      </w:r>
      <w:r>
        <w:rPr>
          <w:lang w:val="el-GR"/>
        </w:rPr>
        <w:t>το διδακτικό έτος 2022-2023.</w:t>
      </w:r>
    </w:p>
    <w:p w14:paraId="3E2728F6" w14:textId="56318A96" w:rsidR="00D74AAD" w:rsidRPr="00D74AAD" w:rsidRDefault="00D74AAD" w:rsidP="00D74AAD">
      <w:pPr>
        <w:pStyle w:val="Authors"/>
        <w:rPr>
          <w:rFonts w:eastAsiaTheme="minorEastAsia"/>
          <w:caps/>
          <w:lang w:val="el-GR"/>
        </w:rPr>
      </w:pPr>
      <w:r>
        <w:rPr>
          <w:rFonts w:eastAsiaTheme="minorEastAsia"/>
          <w:lang w:val="el-GR"/>
        </w:rPr>
        <w:t>Κωνσταντίνος</w:t>
      </w:r>
      <w:r w:rsidRPr="00D74AAD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Κοτορένης</w:t>
      </w:r>
      <w:r w:rsidRPr="00D74AAD">
        <w:rPr>
          <w:rFonts w:eastAsiaTheme="minorEastAsia"/>
          <w:lang w:val="el-GR"/>
        </w:rPr>
        <w:t xml:space="preserve">, </w:t>
      </w:r>
      <w:r w:rsidR="00212DBE" w:rsidRPr="00212DBE">
        <w:rPr>
          <w:rFonts w:eastAsiaTheme="minorEastAsia"/>
          <w:lang w:val="el-GR"/>
        </w:rPr>
        <w:t>1053750</w:t>
      </w:r>
    </w:p>
    <w:p w14:paraId="7A4DF475" w14:textId="1E77BFDC" w:rsidR="00212DBE" w:rsidRPr="00212DBE" w:rsidRDefault="00D74AAD" w:rsidP="00D74AAD">
      <w:pPr>
        <w:pStyle w:val="Affiliation"/>
        <w:rPr>
          <w:rFonts w:eastAsiaTheme="minorEastAsia"/>
          <w:lang w:val="el-GR"/>
        </w:rPr>
      </w:pPr>
      <w:r>
        <w:rPr>
          <w:rFonts w:eastAsiaTheme="minorEastAsia"/>
          <w:lang w:val="el-GR"/>
        </w:rPr>
        <w:t>6</w:t>
      </w:r>
      <w:r w:rsidRPr="00D74AAD">
        <w:rPr>
          <w:rFonts w:eastAsiaTheme="minorEastAsia"/>
          <w:vertAlign w:val="superscript"/>
          <w:lang w:val="el-GR"/>
        </w:rPr>
        <w:t>ο</w:t>
      </w:r>
      <w:r w:rsidRPr="00D74AAD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έτος</w:t>
      </w:r>
      <w:r w:rsidRPr="00D74AAD">
        <w:rPr>
          <w:rFonts w:eastAsiaTheme="minorEastAsia"/>
          <w:lang w:val="el-GR"/>
        </w:rPr>
        <w:t xml:space="preserve">, </w:t>
      </w:r>
      <w:r>
        <w:rPr>
          <w:rFonts w:eastAsiaTheme="minorEastAsia"/>
          <w:lang w:val="el-GR"/>
        </w:rPr>
        <w:t>τ.ΗΜΤΥ</w:t>
      </w:r>
      <w:r w:rsidRPr="00D74AAD">
        <w:rPr>
          <w:rFonts w:eastAsiaTheme="minorEastAsia"/>
          <w:lang w:val="el-GR"/>
        </w:rPr>
        <w:t xml:space="preserve">, </w:t>
      </w:r>
      <w:hyperlink r:id="rId8" w:history="1">
        <w:r w:rsidR="00212DBE" w:rsidRPr="0011325E">
          <w:rPr>
            <w:rStyle w:val="Hyperlink"/>
            <w:rFonts w:eastAsiaTheme="minorEastAsia"/>
          </w:rPr>
          <w:t>up</w:t>
        </w:r>
        <w:r w:rsidR="00212DBE" w:rsidRPr="0011325E">
          <w:rPr>
            <w:rStyle w:val="Hyperlink"/>
            <w:rFonts w:eastAsiaTheme="minorEastAsia"/>
            <w:lang w:val="el-GR"/>
          </w:rPr>
          <w:t>1053750@</w:t>
        </w:r>
        <w:r w:rsidR="00212DBE" w:rsidRPr="0011325E">
          <w:rPr>
            <w:rStyle w:val="Hyperlink"/>
            <w:rFonts w:eastAsiaTheme="minorEastAsia"/>
          </w:rPr>
          <w:t>upnet</w:t>
        </w:r>
        <w:r w:rsidR="00212DBE" w:rsidRPr="0011325E">
          <w:rPr>
            <w:rStyle w:val="Hyperlink"/>
            <w:rFonts w:eastAsiaTheme="minorEastAsia"/>
            <w:lang w:val="el-GR"/>
          </w:rPr>
          <w:t>.</w:t>
        </w:r>
        <w:r w:rsidR="00212DBE" w:rsidRPr="0011325E">
          <w:rPr>
            <w:rStyle w:val="Hyperlink"/>
            <w:rFonts w:eastAsiaTheme="minorEastAsia"/>
          </w:rPr>
          <w:t>gr</w:t>
        </w:r>
      </w:hyperlink>
      <w:r w:rsidR="00212DBE">
        <w:rPr>
          <w:rFonts w:eastAsiaTheme="minorEastAsia"/>
          <w:lang w:val="el-GR"/>
        </w:rPr>
        <w:t xml:space="preserve"> </w:t>
      </w:r>
    </w:p>
    <w:p w14:paraId="68CE7A5B" w14:textId="245ACDF4" w:rsidR="00D74AAD" w:rsidRPr="00D74AAD" w:rsidRDefault="00D74AAD" w:rsidP="00D74AAD">
      <w:pPr>
        <w:pStyle w:val="Authors"/>
        <w:rPr>
          <w:rStyle w:val="AuthorsChar"/>
          <w:lang w:val="el-GR"/>
        </w:rPr>
      </w:pPr>
      <w:r>
        <w:rPr>
          <w:rStyle w:val="AuthorsChar"/>
          <w:lang w:val="el-GR"/>
        </w:rPr>
        <w:t>Εμμανουήλ</w:t>
      </w:r>
      <w:r w:rsidRPr="00D74AAD">
        <w:rPr>
          <w:rStyle w:val="AuthorsChar"/>
          <w:lang w:val="el-GR"/>
        </w:rPr>
        <w:t xml:space="preserve"> </w:t>
      </w:r>
      <w:r>
        <w:rPr>
          <w:rStyle w:val="AuthorsChar"/>
          <w:lang w:val="el-GR"/>
        </w:rPr>
        <w:t>Νικολόπουλος</w:t>
      </w:r>
      <w:r w:rsidRPr="00D74AAD">
        <w:rPr>
          <w:rStyle w:val="AuthorsChar"/>
          <w:lang w:val="el-GR"/>
        </w:rPr>
        <w:t>,</w:t>
      </w:r>
      <w:r>
        <w:rPr>
          <w:rStyle w:val="AuthorsChar"/>
          <w:lang w:val="el-GR"/>
        </w:rPr>
        <w:t xml:space="preserve"> 1072678</w:t>
      </w:r>
    </w:p>
    <w:p w14:paraId="5438F3C3" w14:textId="56AC612E" w:rsidR="00D74AAD" w:rsidRDefault="00D74AAD" w:rsidP="00D74AAD">
      <w:pPr>
        <w:pStyle w:val="Affiliation"/>
        <w:rPr>
          <w:rFonts w:eastAsiaTheme="minorEastAsia"/>
          <w:lang w:val="el-GR"/>
        </w:rPr>
      </w:pPr>
      <w:r w:rsidRPr="00D74AAD">
        <w:rPr>
          <w:rStyle w:val="AuthorsChar"/>
          <w:lang w:val="el-GR"/>
        </w:rPr>
        <w:t>4</w:t>
      </w:r>
      <w:r w:rsidRPr="00D74AAD">
        <w:rPr>
          <w:rStyle w:val="AuthorsChar"/>
          <w:vertAlign w:val="superscript"/>
          <w:lang w:val="el-GR"/>
        </w:rPr>
        <w:t>ο</w:t>
      </w:r>
      <w:r>
        <w:rPr>
          <w:rStyle w:val="AuthorsChar"/>
          <w:lang w:val="el-GR"/>
        </w:rPr>
        <w:t xml:space="preserve"> έτος</w:t>
      </w:r>
      <w:r w:rsidRPr="00D74AAD">
        <w:rPr>
          <w:rFonts w:eastAsiaTheme="minorEastAsia"/>
          <w:lang w:val="el-GR"/>
        </w:rPr>
        <w:t>,</w:t>
      </w:r>
      <w:r>
        <w:rPr>
          <w:rFonts w:eastAsiaTheme="minorEastAsia"/>
          <w:lang w:val="el-GR"/>
        </w:rPr>
        <w:t xml:space="preserve"> τ.ΗΜΤΥ </w:t>
      </w:r>
      <w:hyperlink r:id="rId9" w:history="1">
        <w:r w:rsidRPr="0011325E">
          <w:rPr>
            <w:rStyle w:val="Hyperlink"/>
            <w:rFonts w:eastAsiaTheme="minorEastAsia"/>
          </w:rPr>
          <w:t>up</w:t>
        </w:r>
        <w:r w:rsidRPr="0011325E">
          <w:rPr>
            <w:rStyle w:val="Hyperlink"/>
            <w:rFonts w:eastAsiaTheme="minorEastAsia"/>
            <w:lang w:val="el-GR"/>
          </w:rPr>
          <w:t>1072678@</w:t>
        </w:r>
        <w:r w:rsidRPr="0011325E">
          <w:rPr>
            <w:rStyle w:val="Hyperlink"/>
            <w:rFonts w:eastAsiaTheme="minorEastAsia"/>
          </w:rPr>
          <w:t>upnet</w:t>
        </w:r>
        <w:r w:rsidRPr="0011325E">
          <w:rPr>
            <w:rStyle w:val="Hyperlink"/>
            <w:rFonts w:eastAsiaTheme="minorEastAsia"/>
            <w:lang w:val="el-GR"/>
          </w:rPr>
          <w:t>.</w:t>
        </w:r>
        <w:r w:rsidRPr="0011325E">
          <w:rPr>
            <w:rStyle w:val="Hyperlink"/>
            <w:rFonts w:eastAsiaTheme="minorEastAsia"/>
          </w:rPr>
          <w:t>gr</w:t>
        </w:r>
      </w:hyperlink>
    </w:p>
    <w:p w14:paraId="22D0F9F4" w14:textId="77777777" w:rsidR="00D74AAD" w:rsidRPr="00D74AAD" w:rsidRDefault="00D74AAD" w:rsidP="00D74AAD">
      <w:pPr>
        <w:pStyle w:val="Affiliation"/>
        <w:rPr>
          <w:rFonts w:eastAsiaTheme="minorEastAsia"/>
          <w:lang w:val="el-GR"/>
        </w:rPr>
      </w:pPr>
    </w:p>
    <w:p w14:paraId="54CC509B" w14:textId="4B0AB72E" w:rsidR="00D74AAD" w:rsidRPr="00212DBE" w:rsidRDefault="00CA51A0" w:rsidP="00D74AAD">
      <w:pPr>
        <w:pStyle w:val="Abstract"/>
        <w:rPr>
          <w:lang w:val="el-GR"/>
        </w:rPr>
      </w:pPr>
      <w:r>
        <w:rPr>
          <w:lang w:val="el-GR"/>
        </w:rPr>
        <w:t>Κατά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διδασκαλία</w:t>
      </w:r>
      <w:r w:rsidRPr="00CA51A0">
        <w:rPr>
          <w:lang w:val="el-GR"/>
        </w:rPr>
        <w:t xml:space="preserve"> </w:t>
      </w:r>
      <w:r>
        <w:rPr>
          <w:lang w:val="el-GR"/>
        </w:rPr>
        <w:t>του</w:t>
      </w:r>
      <w:r w:rsidRPr="00CA51A0">
        <w:rPr>
          <w:lang w:val="el-GR"/>
        </w:rPr>
        <w:t xml:space="preserve"> </w:t>
      </w:r>
      <w:r>
        <w:rPr>
          <w:lang w:val="el-GR"/>
        </w:rPr>
        <w:t>μαθήματος «Βάσεις Δεδομένων (</w:t>
      </w:r>
      <w:r w:rsidRPr="00D74AAD">
        <w:rPr>
          <w:lang w:val="el-GR"/>
        </w:rPr>
        <w:t>ECE_ΓK703</w:t>
      </w:r>
      <w:r>
        <w:rPr>
          <w:lang w:val="el-GR"/>
        </w:rPr>
        <w:t xml:space="preserve">)» μας ανατέθηκε μια εργασία με στόχο την πρακτική εφαρμογή του περιεχομένου του μαθήματος. Βασική ιδέα στην εφαρμογή μας ήταν η υλοποίηση μιας βάσης δεδομένων η οποία θα διαχειρίζεται αποδοτικά και χρηστικά μια εταιρεία ενοικίασης αυτοκινήτων και </w:t>
      </w:r>
      <w:r>
        <w:t>online</w:t>
      </w:r>
      <w:r w:rsidRPr="00CA51A0">
        <w:rPr>
          <w:lang w:val="el-GR"/>
        </w:rPr>
        <w:t xml:space="preserve"> </w:t>
      </w:r>
      <w:r>
        <w:rPr>
          <w:lang w:val="el-GR"/>
        </w:rPr>
        <w:t>κρατήσεων. Σε μία εποχή που οι πολυεθνικές εταιρίες ενοικίασης οχημάτων επεκτείνονται σημαντικά, η ανάγκη αποδοτικής και ασφαλούς διαχείρισης των δεδομένων εκατομμυρίων πελατών καθίσταται αδήριτη. Στο</w:t>
      </w:r>
      <w:r w:rsidRPr="00CA51A0">
        <w:rPr>
          <w:lang w:val="el-GR"/>
        </w:rPr>
        <w:t xml:space="preserve"> </w:t>
      </w:r>
      <w:r>
        <w:rPr>
          <w:lang w:val="el-GR"/>
        </w:rPr>
        <w:t>πλαίσιο</w:t>
      </w:r>
      <w:r w:rsidRPr="00CA51A0">
        <w:rPr>
          <w:lang w:val="el-GR"/>
        </w:rPr>
        <w:t xml:space="preserve"> </w:t>
      </w:r>
      <w:r>
        <w:rPr>
          <w:lang w:val="el-GR"/>
        </w:rPr>
        <w:t>αυτή</w:t>
      </w:r>
      <w:r w:rsidRPr="00CA51A0">
        <w:rPr>
          <w:lang w:val="el-GR"/>
        </w:rPr>
        <w:t xml:space="preserve"> </w:t>
      </w:r>
      <w:r>
        <w:rPr>
          <w:lang w:val="el-GR"/>
        </w:rPr>
        <w:t>της</w:t>
      </w:r>
      <w:r w:rsidRPr="00CA51A0">
        <w:rPr>
          <w:lang w:val="el-GR"/>
        </w:rPr>
        <w:t xml:space="preserve"> </w:t>
      </w:r>
      <w:r>
        <w:rPr>
          <w:lang w:val="el-GR"/>
        </w:rPr>
        <w:t>πολυπλοκότητας</w:t>
      </w:r>
      <w:r w:rsidRPr="00CA51A0">
        <w:rPr>
          <w:lang w:val="el-GR"/>
        </w:rPr>
        <w:t xml:space="preserve"> </w:t>
      </w:r>
      <w:r>
        <w:rPr>
          <w:lang w:val="el-GR"/>
        </w:rPr>
        <w:t>επισκεφτήκαμε</w:t>
      </w:r>
      <w:r w:rsidRPr="00CA51A0">
        <w:rPr>
          <w:lang w:val="el-GR"/>
        </w:rPr>
        <w:t xml:space="preserve"> </w:t>
      </w:r>
      <w:r>
        <w:rPr>
          <w:lang w:val="el-GR"/>
        </w:rPr>
        <w:t>τις</w:t>
      </w:r>
      <w:r w:rsidRPr="00CA51A0">
        <w:rPr>
          <w:lang w:val="el-GR"/>
        </w:rPr>
        <w:t xml:space="preserve"> </w:t>
      </w:r>
      <w:r>
        <w:rPr>
          <w:lang w:val="el-GR"/>
        </w:rPr>
        <w:t>αντιπροσωπείες δύο μεγάλων εταιρειών ενοικίασης αυτοκίνητων στην Πάτρα (</w:t>
      </w:r>
      <w:r>
        <w:t>AVIS</w:t>
      </w:r>
      <w:r w:rsidRPr="00CA51A0">
        <w:rPr>
          <w:lang w:val="el-GR"/>
        </w:rPr>
        <w:t xml:space="preserve">, </w:t>
      </w:r>
      <w:r>
        <w:t>BUDGET</w:t>
      </w:r>
      <w:r w:rsidRPr="00CA51A0">
        <w:rPr>
          <w:lang w:val="el-GR"/>
        </w:rPr>
        <w:t>)</w:t>
      </w:r>
      <w:r>
        <w:rPr>
          <w:lang w:val="el-GR"/>
        </w:rPr>
        <w:t xml:space="preserve"> ώστε </w:t>
      </w:r>
      <w:ins w:id="5" w:author="Κωνσταντίνος" w:date="2023-01-07T15:55:00Z">
        <w:r w:rsidR="00A6114A">
          <w:rPr>
            <w:lang w:val="el-GR"/>
          </w:rPr>
          <w:t>να εξερευνήσουμε τη βάση δεδομένων πο</w:t>
        </w:r>
      </w:ins>
      <w:ins w:id="6" w:author="Κωνσταντίνος" w:date="2023-01-07T15:56:00Z">
        <w:r w:rsidR="00A6114A">
          <w:rPr>
            <w:lang w:val="el-GR"/>
          </w:rPr>
          <w:t>υ</w:t>
        </w:r>
      </w:ins>
      <w:ins w:id="7" w:author="Κωνσταντίνος" w:date="2023-01-07T15:55:00Z">
        <w:r w:rsidR="00A6114A">
          <w:rPr>
            <w:lang w:val="el-GR"/>
          </w:rPr>
          <w:t xml:space="preserve"> χρησιμοποιούν</w:t>
        </w:r>
      </w:ins>
      <w:ins w:id="8" w:author="Κωνσταντίνος" w:date="2023-01-07T15:56:00Z">
        <w:r w:rsidR="00A6114A">
          <w:rPr>
            <w:lang w:val="el-GR"/>
          </w:rPr>
          <w:t xml:space="preserve"> και</w:t>
        </w:r>
      </w:ins>
      <w:ins w:id="9" w:author="Κωνσταντίνος" w:date="2023-01-07T15:55:00Z">
        <w:r w:rsidR="00A6114A">
          <w:rPr>
            <w:lang w:val="el-GR"/>
          </w:rPr>
          <w:t xml:space="preserve"> </w:t>
        </w:r>
      </w:ins>
      <w:r>
        <w:rPr>
          <w:lang w:val="el-GR"/>
        </w:rPr>
        <w:t>να συζητήσουμε μαζί τους για τα προβλήματα που αντιμετωπίζουν και για τους τρόπους καλύτερης αντιμετώπισής τους.</w:t>
      </w:r>
      <w:r w:rsidRPr="00CA51A0">
        <w:rPr>
          <w:lang w:val="el-GR"/>
        </w:rPr>
        <w:t xml:space="preserve"> </w:t>
      </w:r>
      <w:r>
        <w:rPr>
          <w:lang w:val="el-GR"/>
        </w:rPr>
        <w:t>Μετά</w:t>
      </w:r>
      <w:r w:rsidRPr="00CA51A0">
        <w:rPr>
          <w:lang w:val="el-GR"/>
        </w:rPr>
        <w:t xml:space="preserve"> </w:t>
      </w:r>
      <w:r>
        <w:rPr>
          <w:lang w:val="el-GR"/>
        </w:rPr>
        <w:t>από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συνάντηση</w:t>
      </w:r>
      <w:r w:rsidRPr="00CA51A0">
        <w:rPr>
          <w:lang w:val="el-GR"/>
        </w:rPr>
        <w:t xml:space="preserve"> </w:t>
      </w:r>
      <w:r>
        <w:rPr>
          <w:lang w:val="el-GR"/>
        </w:rPr>
        <w:t>μαζί</w:t>
      </w:r>
      <w:r w:rsidRPr="00CA51A0">
        <w:rPr>
          <w:lang w:val="el-GR"/>
        </w:rPr>
        <w:t xml:space="preserve"> </w:t>
      </w:r>
      <w:r>
        <w:rPr>
          <w:lang w:val="el-GR"/>
        </w:rPr>
        <w:t>τους</w:t>
      </w:r>
      <w:r w:rsidRPr="00CA51A0">
        <w:rPr>
          <w:lang w:val="el-GR"/>
        </w:rPr>
        <w:t xml:space="preserve"> </w:t>
      </w:r>
      <w:r>
        <w:rPr>
          <w:lang w:val="el-GR"/>
        </w:rPr>
        <w:t>αποφασίσαμε</w:t>
      </w:r>
      <w:r w:rsidRPr="00CA51A0">
        <w:rPr>
          <w:lang w:val="el-GR"/>
        </w:rPr>
        <w:t xml:space="preserve"> </w:t>
      </w:r>
      <w:r>
        <w:rPr>
          <w:lang w:val="el-GR"/>
        </w:rPr>
        <w:t>τις</w:t>
      </w:r>
      <w:r w:rsidRPr="00CA51A0">
        <w:rPr>
          <w:lang w:val="el-GR"/>
        </w:rPr>
        <w:t xml:space="preserve"> </w:t>
      </w:r>
      <w:r>
        <w:rPr>
          <w:lang w:val="el-GR"/>
        </w:rPr>
        <w:t>λεπτομέρειες του μικρόκοσμού μας, και τις απαιτούμενες παραδοχές.</w:t>
      </w:r>
      <w:r w:rsidRPr="00CA51A0">
        <w:rPr>
          <w:lang w:val="el-GR"/>
        </w:rPr>
        <w:t xml:space="preserve"> </w:t>
      </w:r>
      <w:r>
        <w:rPr>
          <w:lang w:val="el-GR"/>
        </w:rPr>
        <w:t>Για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υλοποίηση</w:t>
      </w:r>
      <w:r w:rsidRPr="00CA51A0">
        <w:rPr>
          <w:lang w:val="el-GR"/>
        </w:rPr>
        <w:t xml:space="preserve"> </w:t>
      </w:r>
      <w:r>
        <w:rPr>
          <w:lang w:val="el-GR"/>
        </w:rPr>
        <w:t xml:space="preserve">της εργασίας πρώτα δημιουργήσαμε το </w:t>
      </w:r>
      <w:r>
        <w:t>ERD</w:t>
      </w:r>
      <w:r w:rsidRPr="00CA51A0">
        <w:rPr>
          <w:lang w:val="el-GR"/>
        </w:rPr>
        <w:t xml:space="preserve"> </w:t>
      </w:r>
      <w:r>
        <w:rPr>
          <w:lang w:val="el-GR"/>
        </w:rPr>
        <w:t xml:space="preserve">μοντέλο και το </w:t>
      </w:r>
      <w:ins w:id="10" w:author="Κωνσταντίνος" w:date="2023-01-07T15:57:00Z">
        <w:r w:rsidR="00A6114A">
          <w:rPr>
            <w:lang w:val="el-GR"/>
          </w:rPr>
          <w:t>μεταφέραμε σ</w:t>
        </w:r>
      </w:ins>
      <w:ins w:id="11" w:author="Κωνσταντίνος" w:date="2023-01-07T16:48:00Z">
        <w:r w:rsidR="0093090E">
          <w:rPr>
            <w:lang w:val="el-GR"/>
          </w:rPr>
          <w:t>τ</w:t>
        </w:r>
      </w:ins>
      <w:ins w:id="12" w:author="Κωνσταντίνος" w:date="2023-01-07T15:57:00Z">
        <w:r w:rsidR="00A6114A">
          <w:rPr>
            <w:lang w:val="el-GR"/>
          </w:rPr>
          <w:t xml:space="preserve">ο </w:t>
        </w:r>
      </w:ins>
      <w:r>
        <w:t>DBDesign</w:t>
      </w:r>
      <w:ins w:id="13" w:author="Κωνσταντίνος" w:date="2023-01-07T15:57:00Z">
        <w:r w:rsidR="00A6114A">
          <w:rPr>
            <w:lang w:val="el-GR"/>
          </w:rPr>
          <w:t>.</w:t>
        </w:r>
      </w:ins>
      <w:del w:id="14" w:author="Κωνσταντίνος" w:date="2023-01-07T15:57:00Z">
        <w:r w:rsidDel="00A6114A">
          <w:rPr>
            <w:lang w:val="el-GR"/>
          </w:rPr>
          <w:delText xml:space="preserve"> και</w:delText>
        </w:r>
      </w:del>
      <w:r>
        <w:rPr>
          <w:lang w:val="el-GR"/>
        </w:rPr>
        <w:t xml:space="preserve"> </w:t>
      </w:r>
      <w:ins w:id="15" w:author="Κωνσταντίνος" w:date="2023-01-07T15:57:00Z">
        <w:r w:rsidR="00A6114A">
          <w:rPr>
            <w:lang w:val="el-GR"/>
          </w:rPr>
          <w:t>Σ</w:t>
        </w:r>
      </w:ins>
      <w:del w:id="16" w:author="Κωνσταντίνος" w:date="2023-01-07T15:57:00Z">
        <w:r w:rsidDel="00A6114A">
          <w:rPr>
            <w:lang w:val="el-GR"/>
          </w:rPr>
          <w:delText>σ</w:delText>
        </w:r>
      </w:del>
      <w:r>
        <w:rPr>
          <w:lang w:val="el-GR"/>
        </w:rPr>
        <w:t xml:space="preserve">την συνέχεια </w:t>
      </w:r>
      <w:ins w:id="17" w:author="Κωνσταντίνος" w:date="2023-01-07T15:58:00Z">
        <w:r w:rsidR="00A6114A">
          <w:rPr>
            <w:lang w:val="el-GR"/>
          </w:rPr>
          <w:t>σκεφτήκαμε πιθανά ερωτήματα που θα πρέπει να κάνουμε τη βάση αυτή και προ</w:t>
        </w:r>
      </w:ins>
      <w:ins w:id="18" w:author="Κωνσταντίνος" w:date="2023-01-07T15:59:00Z">
        <w:r w:rsidR="00A6114A">
          <w:rPr>
            <w:lang w:val="el-GR"/>
          </w:rPr>
          <w:t>χωρήσαμε στην δημιουργία της</w:t>
        </w:r>
      </w:ins>
      <w:del w:id="19" w:author="Κωνσταντίνος" w:date="2023-01-07T15:59:00Z">
        <w:r w:rsidDel="00A6114A">
          <w:rPr>
            <w:lang w:val="el-GR"/>
          </w:rPr>
          <w:delText>την</w:delText>
        </w:r>
      </w:del>
      <w:r>
        <w:rPr>
          <w:lang w:val="el-GR"/>
        </w:rPr>
        <w:t xml:space="preserve"> βάση</w:t>
      </w:r>
      <w:ins w:id="20" w:author="Κωνσταντίνος" w:date="2023-01-07T15:59:00Z">
        <w:r w:rsidR="00A6114A">
          <w:rPr>
            <w:lang w:val="el-GR"/>
          </w:rPr>
          <w:t>ς</w:t>
        </w:r>
      </w:ins>
      <w:r>
        <w:rPr>
          <w:lang w:val="el-GR"/>
        </w:rPr>
        <w:t xml:space="preserve"> μας με την χρήση της</w:t>
      </w:r>
      <w:r w:rsidRPr="00CA51A0">
        <w:rPr>
          <w:lang w:val="el-GR"/>
        </w:rPr>
        <w:t xml:space="preserve"> </w:t>
      </w:r>
      <w:r>
        <w:t>SQLite</w:t>
      </w:r>
      <w:r>
        <w:rPr>
          <w:lang w:val="el-GR"/>
        </w:rPr>
        <w:t>. Τέλος</w:t>
      </w:r>
      <w:r w:rsidRPr="00212DBE">
        <w:rPr>
          <w:lang w:val="el-GR"/>
        </w:rPr>
        <w:t xml:space="preserve">, </w:t>
      </w:r>
      <w:r>
        <w:rPr>
          <w:lang w:val="el-GR"/>
        </w:rPr>
        <w:t>χρησιμοποιήσαμε</w:t>
      </w:r>
      <w:r w:rsidRPr="00212DBE">
        <w:rPr>
          <w:lang w:val="el-GR"/>
        </w:rPr>
        <w:t xml:space="preserve"> </w:t>
      </w:r>
      <w:r>
        <w:rPr>
          <w:lang w:val="el-GR"/>
        </w:rPr>
        <w:t>την</w:t>
      </w:r>
      <w:r w:rsidRPr="00212DBE">
        <w:rPr>
          <w:lang w:val="el-GR"/>
        </w:rPr>
        <w:t xml:space="preserve"> </w:t>
      </w:r>
      <w:r w:rsidR="00212DBE">
        <w:t>Python</w:t>
      </w:r>
      <w:r w:rsidR="00212DBE" w:rsidRPr="00212DBE">
        <w:rPr>
          <w:lang w:val="el-GR"/>
        </w:rPr>
        <w:t xml:space="preserve"> 3.7.5 </w:t>
      </w:r>
      <w:r w:rsidR="00212DBE">
        <w:rPr>
          <w:lang w:val="el-GR"/>
        </w:rPr>
        <w:t>ώστε</w:t>
      </w:r>
      <w:r w:rsidR="00212DBE" w:rsidRPr="00212DBE">
        <w:rPr>
          <w:lang w:val="el-GR"/>
        </w:rPr>
        <w:t xml:space="preserve"> </w:t>
      </w:r>
      <w:r w:rsidR="00212DBE">
        <w:rPr>
          <w:lang w:val="el-GR"/>
        </w:rPr>
        <w:t>να</w:t>
      </w:r>
      <w:r w:rsidR="00212DBE" w:rsidRPr="00212DBE">
        <w:rPr>
          <w:lang w:val="el-GR"/>
        </w:rPr>
        <w:t xml:space="preserve"> </w:t>
      </w:r>
      <w:r w:rsidR="00212DBE">
        <w:rPr>
          <w:lang w:val="el-GR"/>
        </w:rPr>
        <w:t>υλοποιήσουμε μία γραφική διεπαφή για τον χρήστη και για να ελέγξουμε την λειτουργικότητα της βάσης και δημιουργήσαμε δεδομένα για να δείξουμε την λειτουργικότητα αυτής.</w:t>
      </w:r>
    </w:p>
    <w:p w14:paraId="3D3D3CE0" w14:textId="6F22D88A" w:rsidR="00D74AAD" w:rsidRPr="00CA51A0" w:rsidRDefault="00D74AAD" w:rsidP="00D74AAD">
      <w:pPr>
        <w:pStyle w:val="CCSDescription"/>
        <w:rPr>
          <w:szCs w:val="18"/>
        </w:rPr>
      </w:pPr>
      <w:r w:rsidRPr="00CA51A0">
        <w:t xml:space="preserve">• </w:t>
      </w:r>
      <w:r w:rsidR="00CA51A0">
        <w:t>databases</w:t>
      </w:r>
      <w:r w:rsidRPr="00CA51A0">
        <w:t xml:space="preserve"> • </w:t>
      </w:r>
      <w:r w:rsidR="00212DBE" w:rsidRPr="00212DBE">
        <w:t>Database design and models</w:t>
      </w:r>
    </w:p>
    <w:p w14:paraId="71552CCC" w14:textId="2E4DD3BB" w:rsidR="00D74AAD" w:rsidRDefault="00D74AAD" w:rsidP="00D74AAD">
      <w:pPr>
        <w:pStyle w:val="KeyWords"/>
      </w:pPr>
      <w:r>
        <w:rPr>
          <w:rStyle w:val="KeyWordHeadchar"/>
          <w:b w:val="0"/>
          <w:szCs w:val="18"/>
        </w:rPr>
        <w:t xml:space="preserve">Additional Keywords and Phrases: </w:t>
      </w:r>
      <w:r w:rsidR="00212DBE">
        <w:t>database, SQLite, Data Management, Database GUI</w:t>
      </w:r>
    </w:p>
    <w:p w14:paraId="3D2CD915" w14:textId="37D93C02" w:rsidR="00212DBE" w:rsidRDefault="00212DBE" w:rsidP="00F6278C">
      <w:pPr>
        <w:pStyle w:val="Head1"/>
        <w:pPrChange w:id="21" w:author="Κωνσταντίνος" w:date="2023-01-07T16:22:00Z">
          <w:pPr>
            <w:pStyle w:val="Head1"/>
            <w:ind w:left="432" w:hanging="432"/>
          </w:pPr>
        </w:pPrChange>
      </w:pPr>
      <w:r>
        <w:rPr>
          <w:lang w:val="el-GR"/>
        </w:rPr>
        <w:t xml:space="preserve">Εισαγωγή </w:t>
      </w:r>
    </w:p>
    <w:p w14:paraId="200A0E9C" w14:textId="3C1B7F7B" w:rsidR="00C26EF7" w:rsidRPr="00586BFB" w:rsidRDefault="00702902" w:rsidP="00586BFB">
      <w:pPr>
        <w:pStyle w:val="KeyWords"/>
        <w:rPr>
          <w:lang w:val="el-GR"/>
        </w:rPr>
      </w:pPr>
      <w:r>
        <w:rPr>
          <w:lang w:val="el-GR"/>
        </w:rPr>
        <w:t>Για την υλοποίηση της εργασίας καταγράψαμε αρχικά τα βασικότερα ζητήματα τα οποία θα έπρεπε η βάση μας να αντιμετωπίσει. Οι εταιρίες</w:t>
      </w:r>
      <w:ins w:id="22" w:author="Κωνσταντίνος" w:date="2023-01-07T16:04:00Z">
        <w:r w:rsidR="00762927">
          <w:rPr>
            <w:lang w:val="el-GR"/>
          </w:rPr>
          <w:t xml:space="preserve"> </w:t>
        </w:r>
        <w:r w:rsidR="00762927">
          <w:rPr>
            <w:lang w:val="el-GR"/>
          </w:rPr>
          <w:t>(</w:t>
        </w:r>
        <w:r w:rsidR="00762927">
          <w:t>AVIS</w:t>
        </w:r>
        <w:r w:rsidR="00762927" w:rsidRPr="00CA51A0">
          <w:rPr>
            <w:lang w:val="el-GR"/>
          </w:rPr>
          <w:t xml:space="preserve">, </w:t>
        </w:r>
        <w:r w:rsidR="00762927">
          <w:t>BUDGET</w:t>
        </w:r>
        <w:r w:rsidR="00762927" w:rsidRPr="00CA51A0">
          <w:rPr>
            <w:lang w:val="el-GR"/>
          </w:rPr>
          <w:t>)</w:t>
        </w:r>
      </w:ins>
      <w:r>
        <w:rPr>
          <w:lang w:val="el-GR"/>
        </w:rPr>
        <w:t>, με τις οποίες ήρθαμε σε επαφή, μας καθοδήγησα</w:t>
      </w:r>
      <w:r w:rsidR="00350591">
        <w:rPr>
          <w:lang w:val="el-GR"/>
        </w:rPr>
        <w:t>ν</w:t>
      </w:r>
      <w:r>
        <w:rPr>
          <w:lang w:val="el-GR"/>
        </w:rPr>
        <w:t xml:space="preserve"> συναρτήσει των στοιχείων τα οποία συλλέγουν οι βάσεις τους και τις βασικές ενέργειες τους. Για τους πελάτες της βάσης συλλέγονται στοιχεία όπως: το ονοματεπώνυμο, η ημερομηνία γεννήσεως, το ΑΦΜ (αν είναι Έλληνας), το κινητό τηλέφωνο, το </w:t>
      </w:r>
      <w:r>
        <w:t>email</w:t>
      </w:r>
      <w:r>
        <w:rPr>
          <w:lang w:val="el-GR"/>
        </w:rPr>
        <w:t xml:space="preserve"> και την διεύθυνση μόνιμης κατοικίας. Για τα οχήματα τα βασικά στοιχεία είναι: η μάρκα, το μοντέλο, το </w:t>
      </w:r>
      <w:r>
        <w:t>registration</w:t>
      </w:r>
      <w:r w:rsidRPr="00702902">
        <w:rPr>
          <w:lang w:val="el-GR"/>
        </w:rPr>
        <w:t xml:space="preserve"> </w:t>
      </w:r>
      <w:r>
        <w:t>ID</w:t>
      </w:r>
      <w:r w:rsidRPr="00702902">
        <w:rPr>
          <w:lang w:val="el-GR"/>
        </w:rPr>
        <w:t xml:space="preserve">, </w:t>
      </w:r>
      <w:r>
        <w:rPr>
          <w:lang w:val="el-GR"/>
        </w:rPr>
        <w:t xml:space="preserve">οι πινακίδες, η ημερομηνία αγοράς, οι ενδείξεις προβλημάτων και διάφορα στοιχεία συντήρησης (τα οποία ωστόσο δεν θα μας απασχολήσουν στην παρούσα εργασία). Από τις οικονομικές συναλλαγές διατηρούνται στοιχεία όπως: η ημερομηνία, το άτομο, </w:t>
      </w:r>
      <w:r w:rsidR="00C26EF7">
        <w:rPr>
          <w:lang w:val="el-GR"/>
        </w:rPr>
        <w:t xml:space="preserve">η κάρτα του πελάτη, όπως και ο τραπεζικός λογαριασμός του. Προς απλοποίηση της εφαρμογής μας, μετά από συνεννόηση με τους διδάσκοντες, οι έννοιες κράτηση και ενοικίαση συγχωνεύτηκαν. Έτσι διατηρούμε τα εξής στοιχεία για την ενοικίαση: ημερομηνίες παραλαβής και παράδοσης, καθώς και τις πραγματικές ημερομηνίες παραλαβής και παράδοσης (διότι θεωρούμε πως κάποιος πελάτης μπορεί να επιστρέψει νωρίτερα ή να παραλάβει αργότερα το όχημα του), πελάτης, κατηγορία οχήματος που επιλέχθηκε, το υπολογιζόμενο κόστος και το επίπεδο ασφάλειας που επιλέχθηκε. Σχετικά με τις ασφάλειες, αποφασίσαμε το μοντέλο μας να διαθέτει 3 (τρία) είδη ασφάλειας με ανάλογες καλύψεις σε περιπτώσεις ατυχήματος, καθώς και διαφορετικό κόστος. </w:t>
      </w:r>
    </w:p>
    <w:p w14:paraId="3CDF37DC" w14:textId="04894034" w:rsidR="00C26EF7" w:rsidRDefault="00586BFB" w:rsidP="0093090E">
      <w:pPr>
        <w:pStyle w:val="Head2"/>
      </w:pPr>
      <w:r>
        <w:rPr>
          <w:lang w:val="el-GR"/>
        </w:rPr>
        <w:t>Μεθοδολογία - Παραδοχές</w:t>
      </w:r>
    </w:p>
    <w:p w14:paraId="3904AEC9" w14:textId="545115CF" w:rsidR="00586BFB" w:rsidRPr="002A2989" w:rsidRDefault="00C26EF7" w:rsidP="00586BFB">
      <w:pPr>
        <w:pStyle w:val="KeyWords"/>
        <w:rPr>
          <w:lang w:val="el-GR"/>
        </w:rPr>
      </w:pPr>
      <w:r>
        <w:rPr>
          <w:lang w:val="el-GR"/>
        </w:rPr>
        <w:t>Για την υλοποίηση στο πλαίσιο αυτού του εισαγωγικού μαθήματος, προβήκαμε σε ορισμένες παραδοχές. Αρχικά, (α) η διαχείριση του στόλου οχημάτων (σέρβις, λάδια, βαφές…) αποτελούν μέριμνα διαφορετικής βάσης δεδομένων.</w:t>
      </w:r>
      <w:r w:rsidR="009806B7">
        <w:rPr>
          <w:lang w:val="el-GR"/>
        </w:rPr>
        <w:t xml:space="preserve"> Επιπλέον, (β) δεν κάνουμε σύνδεση του μέσου με το οποίο έρχεται ο πελάτης (αριθμός πτήσης, κωδικός δρομολογίου τραίνου, …)</w:t>
      </w:r>
      <w:ins w:id="23" w:author="Κωνσταντίνος" w:date="2023-01-07T16:08:00Z">
        <w:r w:rsidR="00762927">
          <w:rPr>
            <w:lang w:val="el-GR"/>
          </w:rPr>
          <w:t xml:space="preserve"> και ο πελά</w:t>
        </w:r>
      </w:ins>
      <w:ins w:id="24" w:author="Κωνσταντίνος" w:date="2023-01-07T16:09:00Z">
        <w:r w:rsidR="00762927">
          <w:rPr>
            <w:lang w:val="el-GR"/>
          </w:rPr>
          <w:t>της παραλαμβάνει το αμάξι πάντα από ένα κατάστημα εξυπηρέτησης</w:t>
        </w:r>
      </w:ins>
      <w:r w:rsidR="009806B7">
        <w:rPr>
          <w:lang w:val="el-GR"/>
        </w:rPr>
        <w:t>. Ακόμη,</w:t>
      </w:r>
      <w:r w:rsidR="002A2989" w:rsidRPr="002A2989">
        <w:rPr>
          <w:lang w:val="el-GR"/>
        </w:rPr>
        <w:t xml:space="preserve"> (</w:t>
      </w:r>
      <w:r w:rsidR="002A2989">
        <w:rPr>
          <w:lang w:val="el-GR"/>
        </w:rPr>
        <w:t>γ)</w:t>
      </w:r>
      <w:r w:rsidR="009806B7">
        <w:rPr>
          <w:lang w:val="el-GR"/>
        </w:rPr>
        <w:t xml:space="preserve"> θεωρούμε πως δεν θα εναρμονιστούν με τον ελληνικό τρόπο οδήγησης ώστε να χρειάζεται η βάση μας να διαχειριστεί τις τυχών κλήσεις τους, παρόλο που εφόσον διατηρούνται στην βάση ο τραπεζικός λογαριασμός και η διεύθυνση μόνιμης κατοικίας, κάτι τέτοιο θα ήταν εφικτό. Θεωρούμε επίσης (</w:t>
      </w:r>
      <w:r w:rsidR="002A2989">
        <w:rPr>
          <w:lang w:val="el-GR"/>
        </w:rPr>
        <w:t>δ</w:t>
      </w:r>
      <w:r w:rsidR="009806B7">
        <w:rPr>
          <w:lang w:val="el-GR"/>
        </w:rPr>
        <w:t>) ότι γίνονται τόσο διαδικτυακές όσο και τηλεφωνικές αλλά και δια ζώσης κρατήσεις, οι οποίες, όπως προαναφέρθηκε, ανάγονται κατευθείαν σε ενοικιάσεις. Ακόμη, (</w:t>
      </w:r>
      <w:r w:rsidR="002A2989">
        <w:rPr>
          <w:lang w:val="el-GR"/>
        </w:rPr>
        <w:t>ε</w:t>
      </w:r>
      <w:r w:rsidR="009806B7">
        <w:rPr>
          <w:lang w:val="el-GR"/>
        </w:rPr>
        <w:t>) θεωρούμε αποδεκτή την ύπαρξη εκπτωτικών κωδικών, και (</w:t>
      </w:r>
      <w:r w:rsidR="002A2989">
        <w:rPr>
          <w:lang w:val="el-GR"/>
        </w:rPr>
        <w:t>στ</w:t>
      </w:r>
      <w:r w:rsidR="009806B7">
        <w:rPr>
          <w:lang w:val="el-GR"/>
        </w:rPr>
        <w:t xml:space="preserve">) δεν διαθέτουμε ειδική μεταχείριση για εταιρίες-πελάτες. </w:t>
      </w:r>
      <w:del w:id="25" w:author="Κωνσταντίνος" w:date="2023-01-07T16:12:00Z">
        <w:r w:rsidR="009806B7" w:rsidDel="00762927">
          <w:rPr>
            <w:lang w:val="el-GR"/>
          </w:rPr>
          <w:delText xml:space="preserve">Τέλος, </w:delText>
        </w:r>
      </w:del>
      <w:r w:rsidR="009806B7">
        <w:rPr>
          <w:lang w:val="el-GR"/>
        </w:rPr>
        <w:t>(</w:t>
      </w:r>
      <w:r w:rsidR="002A2989">
        <w:rPr>
          <w:lang w:val="el-GR"/>
        </w:rPr>
        <w:t>ζ</w:t>
      </w:r>
      <w:r w:rsidR="009806B7">
        <w:rPr>
          <w:lang w:val="el-GR"/>
        </w:rPr>
        <w:t xml:space="preserve">) </w:t>
      </w:r>
      <w:ins w:id="26" w:author="Κωνσταντίνος" w:date="2023-01-07T16:12:00Z">
        <w:r w:rsidR="00762927">
          <w:rPr>
            <w:lang w:val="el-GR"/>
          </w:rPr>
          <w:t>Δ</w:t>
        </w:r>
      </w:ins>
      <w:del w:id="27" w:author="Κωνσταντίνος" w:date="2023-01-07T16:12:00Z">
        <w:r w:rsidR="009806B7" w:rsidDel="00762927">
          <w:rPr>
            <w:lang w:val="el-GR"/>
          </w:rPr>
          <w:delText>δ</w:delText>
        </w:r>
      </w:del>
      <w:r w:rsidR="009806B7">
        <w:rPr>
          <w:lang w:val="el-GR"/>
        </w:rPr>
        <w:t xml:space="preserve">εν λαμβάνουμε υπόψη το ενδεχόμενο αντικατάστασης οχήματος. </w:t>
      </w:r>
      <w:ins w:id="28" w:author="Κωνσταντίνος" w:date="2023-01-07T16:10:00Z">
        <w:r w:rsidR="00762927">
          <w:rPr>
            <w:lang w:val="el-GR"/>
          </w:rPr>
          <w:t xml:space="preserve">Τέλος, (η) </w:t>
        </w:r>
        <w:r w:rsidR="00762927">
          <w:rPr>
            <w:lang w:val="el-GR"/>
          </w:rPr>
          <w:lastRenderedPageBreak/>
          <w:t xml:space="preserve">θεωρούμε ότι οι χρήστες της εφαρμογής μας </w:t>
        </w:r>
      </w:ins>
      <w:ins w:id="29" w:author="Κωνσταντίνος" w:date="2023-01-07T16:11:00Z">
        <w:r w:rsidR="00762927">
          <w:rPr>
            <w:lang w:val="el-GR"/>
          </w:rPr>
          <w:t>εισάγουν</w:t>
        </w:r>
      </w:ins>
      <w:ins w:id="30" w:author="Κωνσταντίνος" w:date="2023-01-07T16:10:00Z">
        <w:r w:rsidR="00762927">
          <w:rPr>
            <w:lang w:val="el-GR"/>
          </w:rPr>
          <w:t xml:space="preserve"> </w:t>
        </w:r>
      </w:ins>
      <w:ins w:id="31" w:author="Κωνσταντίνος" w:date="2023-01-07T16:11:00Z">
        <w:r w:rsidR="00762927">
          <w:rPr>
            <w:lang w:val="el-GR"/>
          </w:rPr>
          <w:t>δεδομένα χωρίς να κάνουν λάθος στη μορφοποίηση τους ή λογικά λάθη όπως να δώσουν το ίδιο αμάξι σε δ</w:t>
        </w:r>
      </w:ins>
      <w:ins w:id="32" w:author="Κωνσταντίνος" w:date="2023-01-07T16:12:00Z">
        <w:r w:rsidR="00762927">
          <w:rPr>
            <w:lang w:val="el-GR"/>
          </w:rPr>
          <w:t xml:space="preserve">ύο άτομα. </w:t>
        </w:r>
      </w:ins>
    </w:p>
    <w:p w14:paraId="03B22FD7" w14:textId="32700901" w:rsidR="00586BFB" w:rsidRDefault="00586BFB" w:rsidP="0093090E">
      <w:pPr>
        <w:pStyle w:val="Head2"/>
      </w:pPr>
      <w:r>
        <w:rPr>
          <w:lang w:val="el-GR"/>
        </w:rPr>
        <w:t>Δεδομένα</w:t>
      </w:r>
    </w:p>
    <w:p w14:paraId="70AFF028" w14:textId="5CF96634" w:rsidR="00DE34D6" w:rsidRDefault="00DE34D6" w:rsidP="00C06FC1">
      <w:pPr>
        <w:pStyle w:val="Para"/>
        <w:rPr>
          <w:ins w:id="33" w:author="Κωνσταντίνος" w:date="2023-01-07T16:52:00Z"/>
          <w:lang w:val="el-GR"/>
        </w:rPr>
      </w:pPr>
      <w:ins w:id="34" w:author="Κωνσταντίνος" w:date="2023-01-07T16:53:00Z">
        <w:r>
          <w:rPr>
            <w:lang w:val="el-GR"/>
          </w:rPr>
          <w:t xml:space="preserve">Στη διαδικασία έρευνας που </w:t>
        </w:r>
      </w:ins>
      <w:ins w:id="35" w:author="Κωνσταντίνος" w:date="2023-01-07T16:59:00Z">
        <w:r w:rsidR="00C86ABE">
          <w:rPr>
            <w:lang w:val="el-GR"/>
          </w:rPr>
          <w:t>πραγματοποιήθηκε</w:t>
        </w:r>
      </w:ins>
      <w:ins w:id="36" w:author="Κωνσταντίνος" w:date="2023-01-07T16:53:00Z">
        <w:r>
          <w:rPr>
            <w:lang w:val="el-GR"/>
          </w:rPr>
          <w:t xml:space="preserve"> δημιουργήσαμε </w:t>
        </w:r>
      </w:ins>
      <w:ins w:id="37" w:author="Κωνσταντίνος" w:date="2023-01-07T16:57:00Z">
        <w:r w:rsidR="00C86ABE">
          <w:rPr>
            <w:lang w:val="el-GR"/>
          </w:rPr>
          <w:t xml:space="preserve">ένα </w:t>
        </w:r>
      </w:ins>
      <w:ins w:id="38" w:author="Κωνσταντίνος" w:date="2023-01-07T16:53:00Z">
        <w:r>
          <w:rPr>
            <w:lang w:val="el-GR"/>
          </w:rPr>
          <w:t xml:space="preserve">ερωτηματολόγιο </w:t>
        </w:r>
      </w:ins>
      <w:ins w:id="39" w:author="Κωνσταντίνος" w:date="2023-01-07T16:57:00Z">
        <w:r w:rsidR="00C86ABE">
          <w:rPr>
            <w:lang w:val="el-GR"/>
          </w:rPr>
          <w:t xml:space="preserve">το </w:t>
        </w:r>
      </w:ins>
      <w:ins w:id="40" w:author="Κωνσταντίνος" w:date="2023-01-07T16:53:00Z">
        <w:r>
          <w:rPr>
            <w:lang w:val="el-GR"/>
          </w:rPr>
          <w:t xml:space="preserve">οποίο απαντήθηκε από την προϊστάμενη της </w:t>
        </w:r>
        <w:r>
          <w:t>AVIS</w:t>
        </w:r>
        <w:r w:rsidRPr="00DE34D6">
          <w:rPr>
            <w:lang w:val="el-GR"/>
            <w:rPrChange w:id="41" w:author="Κωνσταντίνος" w:date="2023-01-07T16:53:00Z">
              <w:rPr/>
            </w:rPrChange>
          </w:rPr>
          <w:t>/</w:t>
        </w:r>
        <w:r>
          <w:t>BUDGET</w:t>
        </w:r>
        <w:r>
          <w:rPr>
            <w:lang w:val="el-GR"/>
          </w:rPr>
          <w:t xml:space="preserve"> στο κατά</w:t>
        </w:r>
      </w:ins>
      <w:ins w:id="42" w:author="Κωνσταντίνος" w:date="2023-01-07T16:54:00Z">
        <w:r>
          <w:rPr>
            <w:lang w:val="el-GR"/>
          </w:rPr>
          <w:t>στημα της Πάτρας</w:t>
        </w:r>
      </w:ins>
      <w:ins w:id="43" w:author="Κωνσταντίνος" w:date="2023-01-07T16:57:00Z">
        <w:r w:rsidR="00C86ABE">
          <w:rPr>
            <w:lang w:val="el-GR"/>
          </w:rPr>
          <w:t>. Το ερω</w:t>
        </w:r>
      </w:ins>
      <w:ins w:id="44" w:author="Κωνσταντίνος" w:date="2023-01-07T16:58:00Z">
        <w:r w:rsidR="00C86ABE">
          <w:rPr>
            <w:lang w:val="el-GR"/>
          </w:rPr>
          <w:t xml:space="preserve">τηματολόγιο και οι απαντήσεις </w:t>
        </w:r>
        <w:r w:rsidR="00C86ABE">
          <w:rPr>
            <w:lang w:val="el-GR"/>
          </w:rPr>
          <w:t>μπορ</w:t>
        </w:r>
        <w:r w:rsidR="00C86ABE">
          <w:rPr>
            <w:lang w:val="el-GR"/>
          </w:rPr>
          <w:t>ούν</w:t>
        </w:r>
        <w:r w:rsidR="00C86ABE">
          <w:rPr>
            <w:lang w:val="el-GR"/>
          </w:rPr>
          <w:t xml:space="preserve"> να βρεθ</w:t>
        </w:r>
        <w:r w:rsidR="00C86ABE">
          <w:rPr>
            <w:lang w:val="el-GR"/>
          </w:rPr>
          <w:t>ούν</w:t>
        </w:r>
        <w:r w:rsidR="00C86ABE">
          <w:rPr>
            <w:lang w:val="el-GR"/>
          </w:rPr>
          <w:t xml:space="preserve"> στο </w:t>
        </w:r>
        <w:r w:rsidR="00C86ABE">
          <w:t>link</w:t>
        </w:r>
        <w:r w:rsidR="00C86ABE" w:rsidRPr="0015792C">
          <w:rPr>
            <w:lang w:val="el-GR"/>
          </w:rPr>
          <w:t xml:space="preserve"> </w:t>
        </w:r>
        <w:r w:rsidR="00C86ABE">
          <w:rPr>
            <w:lang w:val="el-GR"/>
          </w:rPr>
          <w:t xml:space="preserve">του </w:t>
        </w:r>
        <w:r w:rsidR="00C86ABE">
          <w:t>git</w:t>
        </w:r>
        <w:r w:rsidR="00C86ABE" w:rsidRPr="0015792C">
          <w:rPr>
            <w:lang w:val="el-GR"/>
          </w:rPr>
          <w:t xml:space="preserve"> </w:t>
        </w:r>
        <w:r w:rsidR="00C86ABE">
          <w:rPr>
            <w:lang w:val="el-GR"/>
          </w:rPr>
          <w:t>που επισυνάπτεται</w:t>
        </w:r>
        <w:r w:rsidR="00C86ABE">
          <w:rPr>
            <w:lang w:val="el-GR"/>
          </w:rPr>
          <w:t>.</w:t>
        </w:r>
      </w:ins>
    </w:p>
    <w:p w14:paraId="128B5E20" w14:textId="77777777" w:rsidR="00DE34D6" w:rsidRDefault="00DE34D6" w:rsidP="00C06FC1">
      <w:pPr>
        <w:pStyle w:val="Para"/>
        <w:rPr>
          <w:ins w:id="45" w:author="Κωνσταντίνος" w:date="2023-01-07T16:52:00Z"/>
          <w:lang w:val="el-GR"/>
        </w:rPr>
      </w:pPr>
    </w:p>
    <w:p w14:paraId="448F76D0" w14:textId="06840A4A" w:rsidR="00586BFB" w:rsidRPr="00586BFB" w:rsidRDefault="00586BFB" w:rsidP="00C06FC1">
      <w:pPr>
        <w:pStyle w:val="Para"/>
        <w:rPr>
          <w:b/>
          <w:lang w:val="el-GR"/>
        </w:rPr>
      </w:pPr>
      <w:r>
        <w:rPr>
          <w:lang w:val="el-GR"/>
        </w:rPr>
        <w:t xml:space="preserve">Για την διαπίστωση της εύρυθμης λειτουργίας τόσο της υλοποίησης της βάσης σε επίπεδο </w:t>
      </w:r>
      <w:r>
        <w:t>SQLite</w:t>
      </w:r>
      <w:r>
        <w:rPr>
          <w:lang w:val="el-GR"/>
        </w:rPr>
        <w:t xml:space="preserve"> όσο και σε επίπεδο </w:t>
      </w:r>
      <w:r>
        <w:t>GUI</w:t>
      </w:r>
      <w:r>
        <w:rPr>
          <w:lang w:val="el-GR"/>
        </w:rPr>
        <w:t xml:space="preserve"> χρησιμοποιήθηκαν κάποια ψεύτικα δεδομένα, </w:t>
      </w:r>
      <w:commentRangeStart w:id="46"/>
      <w:r>
        <w:rPr>
          <w:lang w:val="el-GR"/>
        </w:rPr>
        <w:t xml:space="preserve">τα οποία επισυνάπτονται σε αρχεία </w:t>
      </w:r>
      <w:r w:rsidRPr="00586BFB">
        <w:rPr>
          <w:lang w:val="el-GR"/>
        </w:rPr>
        <w:t>.</w:t>
      </w:r>
      <w:r>
        <w:t>xlxs</w:t>
      </w:r>
      <w:r>
        <w:rPr>
          <w:lang w:val="el-GR"/>
        </w:rPr>
        <w:t xml:space="preserve"> του</w:t>
      </w:r>
      <w:r w:rsidRPr="00586BFB">
        <w:rPr>
          <w:lang w:val="el-GR"/>
        </w:rPr>
        <w:t xml:space="preserve"> </w:t>
      </w:r>
      <w:r>
        <w:t>Microsoft</w:t>
      </w:r>
      <w:r w:rsidRPr="00586BFB">
        <w:rPr>
          <w:lang w:val="el-GR"/>
        </w:rPr>
        <w:t xml:space="preserve"> </w:t>
      </w:r>
      <w:r>
        <w:t>EXCEL</w:t>
      </w:r>
      <w:r w:rsidR="00A649C3">
        <w:rPr>
          <w:lang w:val="el-GR"/>
        </w:rPr>
        <w:t xml:space="preserve"> ή αρχεία </w:t>
      </w:r>
      <w:r w:rsidR="00A649C3" w:rsidRPr="00A649C3">
        <w:rPr>
          <w:lang w:val="el-GR"/>
        </w:rPr>
        <w:t>.</w:t>
      </w:r>
      <w:r w:rsidR="00A649C3">
        <w:t>csv</w:t>
      </w:r>
      <w:r>
        <w:rPr>
          <w:lang w:val="el-GR"/>
        </w:rPr>
        <w:t>.</w:t>
      </w:r>
      <w:commentRangeEnd w:id="46"/>
      <w:r w:rsidR="00762927">
        <w:rPr>
          <w:rStyle w:val="CommentReference"/>
        </w:rPr>
        <w:commentReference w:id="46"/>
      </w:r>
      <w:r>
        <w:rPr>
          <w:lang w:val="el-GR"/>
        </w:rPr>
        <w:t xml:space="preserve"> Τα δεδομένα αυτά προήρθαν κυρίως από την χρήση του </w:t>
      </w:r>
      <w:r>
        <w:t>online</w:t>
      </w:r>
      <w:r w:rsidRPr="00586BFB">
        <w:rPr>
          <w:lang w:val="el-GR"/>
        </w:rPr>
        <w:t xml:space="preserve"> </w:t>
      </w:r>
      <w:r>
        <w:rPr>
          <w:lang w:val="el-GR"/>
        </w:rPr>
        <w:t xml:space="preserve">διαθέσιμου εργαλείου </w:t>
      </w:r>
      <w:hyperlink r:id="rId14" w:history="1">
        <w:r w:rsidRPr="0011325E">
          <w:rPr>
            <w:rStyle w:val="Hyperlink"/>
            <w:szCs w:val="18"/>
            <w:lang w:val="el-GR"/>
          </w:rPr>
          <w:t>https://mockaroo.com/</w:t>
        </w:r>
      </w:hyperlink>
      <w:r w:rsidRPr="00586BFB">
        <w:rPr>
          <w:lang w:val="el-GR"/>
        </w:rPr>
        <w:t xml:space="preserve"> </w:t>
      </w:r>
      <w:r>
        <w:rPr>
          <w:lang w:val="el-GR"/>
        </w:rPr>
        <w:t xml:space="preserve">το οποίο μας βοήθησε στην δημιουργία του απαραίτητου όγκου δεδομένων ώστε να ελεγχθεί ο αποδοτικός χειρισμός της βάσης. Η ενσωμάτωση τους έγινε με την χρήση των παραγόμενων </w:t>
      </w:r>
      <w:r>
        <w:t>csv</w:t>
      </w:r>
      <w:r>
        <w:rPr>
          <w:lang w:val="el-GR"/>
        </w:rPr>
        <w:t xml:space="preserve"> αρχείων και την εισαγωγή τους στην βάση με την χρήση της </w:t>
      </w:r>
      <w:r>
        <w:t>SQLite</w:t>
      </w:r>
      <w:r w:rsidRPr="00586BFB">
        <w:rPr>
          <w:lang w:val="el-GR"/>
        </w:rPr>
        <w:t xml:space="preserve">. </w:t>
      </w:r>
    </w:p>
    <w:p w14:paraId="3AFDE738" w14:textId="10DD9D0A" w:rsidR="00F6278C" w:rsidRPr="00F6278C" w:rsidRDefault="00586BFB" w:rsidP="0093090E">
      <w:pPr>
        <w:pStyle w:val="Head2"/>
        <w:rPr>
          <w:ins w:id="47" w:author="Κωνσταντίνος" w:date="2023-01-07T16:20:00Z"/>
          <w:rPrChange w:id="48" w:author="Κωνσταντίνος" w:date="2023-01-07T16:20:00Z">
            <w:rPr>
              <w:ins w:id="49" w:author="Κωνσταντίνος" w:date="2023-01-07T16:20:00Z"/>
              <w:lang w:val="el-GR"/>
            </w:rPr>
          </w:rPrChange>
        </w:rPr>
      </w:pPr>
      <w:r>
        <w:rPr>
          <w:lang w:val="el-GR"/>
        </w:rPr>
        <w:t xml:space="preserve">Ενέργειες ολοκλήρωσης </w:t>
      </w:r>
      <w:r>
        <w:t>Project</w:t>
      </w:r>
      <w:r>
        <w:rPr>
          <w:lang w:val="el-GR"/>
        </w:rPr>
        <w:t xml:space="preserve"> </w:t>
      </w:r>
      <w:del w:id="50" w:author="Κωνσταντίνος" w:date="2023-01-07T16:20:00Z">
        <w:r w:rsidDel="00F6278C">
          <w:rPr>
            <w:lang w:val="el-GR"/>
          </w:rPr>
          <w:delText>-</w:delText>
        </w:r>
      </w:del>
      <w:ins w:id="51" w:author="Κωνσταντίνος" w:date="2023-01-07T16:20:00Z">
        <w:r w:rsidR="00F6278C">
          <w:rPr>
            <w:lang w:val="el-GR"/>
          </w:rPr>
          <w:t>–</w:t>
        </w:r>
      </w:ins>
      <w:r>
        <w:rPr>
          <w:lang w:val="el-GR"/>
        </w:rPr>
        <w:t xml:space="preserve"> Χρονοδιάγραμμ</w:t>
      </w:r>
      <w:ins w:id="52" w:author="Κωνσταντίνος" w:date="2023-01-07T16:49:00Z">
        <w:r w:rsidR="0093090E">
          <w:rPr>
            <w:lang w:val="el-GR"/>
          </w:rPr>
          <w:t>α</w:t>
        </w:r>
      </w:ins>
    </w:p>
    <w:p w14:paraId="4ECDDB29" w14:textId="0A61DFF8" w:rsidR="00586BFB" w:rsidDel="00F6278C" w:rsidRDefault="00F6278C" w:rsidP="005016DC">
      <w:pPr>
        <w:pStyle w:val="Head3"/>
        <w:rPr>
          <w:del w:id="53" w:author="Κωνσταντίνος" w:date="2023-01-07T16:21:00Z"/>
        </w:rPr>
        <w:pPrChange w:id="54" w:author="Κωνσταντίνος" w:date="2023-01-07T20:35:00Z">
          <w:pPr>
            <w:pStyle w:val="Head2"/>
          </w:pPr>
        </w:pPrChange>
      </w:pPr>
      <w:ins w:id="55" w:author="Κωνσταντίνος" w:date="2023-01-07T16:21:00Z">
        <w:r>
          <w:rPr>
            <w:lang w:val="el-GR"/>
          </w:rPr>
          <w:t xml:space="preserve"> Η διαδικασία</w:t>
        </w:r>
      </w:ins>
      <w:del w:id="56" w:author="Κωνσταντίνος" w:date="2023-01-07T16:21:00Z">
        <w:r w:rsidR="00586BFB" w:rsidDel="00F6278C">
          <w:rPr>
            <w:lang w:val="el-GR"/>
          </w:rPr>
          <w:delText>α</w:delText>
        </w:r>
      </w:del>
    </w:p>
    <w:p w14:paraId="10B81F39" w14:textId="77777777" w:rsidR="00F6278C" w:rsidRPr="00F6278C" w:rsidRDefault="00F6278C" w:rsidP="005016DC">
      <w:pPr>
        <w:pStyle w:val="Head3"/>
        <w:rPr>
          <w:ins w:id="57" w:author="Κωνσταντίνος" w:date="2023-01-07T16:20:00Z"/>
          <w:lang w:val="el-GR"/>
        </w:rPr>
        <w:pPrChange w:id="58" w:author="Κωνσταντίνος" w:date="2023-01-07T20:35:00Z">
          <w:pPr>
            <w:pStyle w:val="Normal1"/>
          </w:pPr>
        </w:pPrChange>
      </w:pPr>
    </w:p>
    <w:p w14:paraId="397C7320" w14:textId="3385025B" w:rsidR="00B845FE" w:rsidRDefault="00586BFB" w:rsidP="00586BFB">
      <w:pPr>
        <w:pStyle w:val="Normal1"/>
        <w:rPr>
          <w:lang w:val="el-GR"/>
        </w:rPr>
      </w:pPr>
      <w:r>
        <w:rPr>
          <w:lang w:val="el-GR"/>
        </w:rPr>
        <w:t xml:space="preserve">Τα βήματα τα οποία ακολουθήθηκαν για την υλοποίηση του παρόντος </w:t>
      </w:r>
      <w:r>
        <w:t>project</w:t>
      </w:r>
      <w:r w:rsidRPr="00586BFB">
        <w:rPr>
          <w:lang w:val="el-GR"/>
        </w:rPr>
        <w:t xml:space="preserve"> </w:t>
      </w:r>
      <w:r>
        <w:rPr>
          <w:lang w:val="el-GR"/>
        </w:rPr>
        <w:t>παρουσιάζονται συνοπτικά σε αυτή την παράγραφο. Αρχικά</w:t>
      </w:r>
      <w:r w:rsidR="008C7B0D">
        <w:rPr>
          <w:lang w:val="el-GR"/>
        </w:rPr>
        <w:t>,</w:t>
      </w:r>
      <w:r>
        <w:rPr>
          <w:lang w:val="el-GR"/>
        </w:rPr>
        <w:t xml:space="preserve"> αφού</w:t>
      </w:r>
      <w:r w:rsidR="008C7B0D">
        <w:rPr>
          <w:lang w:val="el-GR"/>
        </w:rPr>
        <w:t xml:space="preserve"> συζητήσαμε μεταξύ μας και ερευνήσαμε πληθώρα </w:t>
      </w:r>
      <w:r w:rsidR="008C7B0D">
        <w:t>website</w:t>
      </w:r>
      <w:r w:rsidR="008C7B0D">
        <w:rPr>
          <w:lang w:val="el-GR"/>
        </w:rPr>
        <w:t xml:space="preserve"> από εταιρίες ενοικίασης οχημάτων κάθε κλίμακας. Έπειτα διαμορφώσαμε μια σειρά από ερωτήματα τα οποία θέσαμε στις εταιρίες </w:t>
      </w:r>
      <w:r w:rsidR="008C7B0D">
        <w:t>AVIS</w:t>
      </w:r>
      <w:r w:rsidR="008C7B0D" w:rsidRPr="008C7B0D">
        <w:rPr>
          <w:lang w:val="el-GR"/>
        </w:rPr>
        <w:t>-</w:t>
      </w:r>
      <w:r w:rsidR="008C7B0D">
        <w:t>BUGDET</w:t>
      </w:r>
      <w:r w:rsidR="008C7B0D">
        <w:rPr>
          <w:lang w:val="el-GR"/>
        </w:rPr>
        <w:t xml:space="preserve">, στα παραρτήματα τους στην Πάτρα. Με τις απαντήσεις τους διαμορφώσαμε μία πρώτη εκδοχή του </w:t>
      </w:r>
      <w:r w:rsidR="008C7B0D">
        <w:t>ERD</w:t>
      </w:r>
      <w:r w:rsidR="008C7B0D">
        <w:rPr>
          <w:lang w:val="el-GR"/>
        </w:rPr>
        <w:t xml:space="preserve"> μοντέλου και του</w:t>
      </w:r>
      <w:r w:rsidR="008C7B0D" w:rsidRPr="008C7B0D">
        <w:rPr>
          <w:lang w:val="el-GR"/>
        </w:rPr>
        <w:t xml:space="preserve"> </w:t>
      </w:r>
      <w:r w:rsidR="008C7B0D">
        <w:t>DBDesign</w:t>
      </w:r>
      <w:r w:rsidR="008C7B0D">
        <w:rPr>
          <w:lang w:val="el-GR"/>
        </w:rPr>
        <w:t xml:space="preserve"> τα οποία παρουσιάσαμε στην ενδιάμεση παρουσίαση στις 08.11.2022. Στην συνέχεια, με γνώμονα τις παρατηρήσεις των διδασκόντων και </w:t>
      </w:r>
      <w:r w:rsidR="005E7497">
        <w:rPr>
          <w:lang w:val="el-GR"/>
        </w:rPr>
        <w:t xml:space="preserve">επιπλέον συζητήσεις μαζί τους, αναχθήκαμε στις τελικές εκδόσεις των </w:t>
      </w:r>
      <w:r w:rsidR="005E7497">
        <w:t>ERD</w:t>
      </w:r>
      <w:r w:rsidR="005E7497">
        <w:rPr>
          <w:lang w:val="el-GR"/>
        </w:rPr>
        <w:t xml:space="preserve"> και </w:t>
      </w:r>
      <w:r w:rsidR="005E7497">
        <w:t>DBDesign</w:t>
      </w:r>
      <w:r w:rsidR="005E7497">
        <w:rPr>
          <w:lang w:val="el-GR"/>
        </w:rPr>
        <w:t xml:space="preserve"> της υλοποίησης μας, τα οποία επισυνάπτονται στις εικόνες 1 και 2 αντίστοιχα, και ολοκληρώθηκαν στα μέσα Νοεμβρίου.</w:t>
      </w:r>
    </w:p>
    <w:p w14:paraId="13AA5E0B" w14:textId="77777777" w:rsidR="005329D9" w:rsidRDefault="005329D9" w:rsidP="00586BFB">
      <w:pPr>
        <w:pStyle w:val="Normal1"/>
        <w:rPr>
          <w:lang w:val="el-GR"/>
        </w:rPr>
      </w:pPr>
    </w:p>
    <w:p w14:paraId="48656661" w14:textId="13CC4C72" w:rsidR="00323D57" w:rsidRDefault="005329D9" w:rsidP="005329D9">
      <w:pPr>
        <w:pStyle w:val="Normal1"/>
        <w:jc w:val="center"/>
        <w:rPr>
          <w:lang w:val="el-GR"/>
        </w:rPr>
      </w:pPr>
      <w:del w:id="59" w:author="Κωνσταντίνος" w:date="2023-01-07T16:12:00Z">
        <w:r w:rsidDel="00762927">
          <w:rPr>
            <w:noProof/>
            <w:lang w:val="el-GR"/>
          </w:rPr>
          <w:drawing>
            <wp:inline distT="0" distB="0" distL="0" distR="0" wp14:anchorId="55E770DD" wp14:editId="3BE94A17">
              <wp:extent cx="6388100" cy="2951480"/>
              <wp:effectExtent l="0" t="0" r="0" b="127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88100" cy="2951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60" w:author="Κωνσταντίνος" w:date="2023-01-07T16:12:00Z">
        <w:r w:rsidR="00762927">
          <w:rPr>
            <w:noProof/>
            <w:lang w:val="el-GR"/>
          </w:rPr>
          <w:drawing>
            <wp:inline distT="0" distB="0" distL="0" distR="0" wp14:anchorId="4EB7FC5C" wp14:editId="57CDF8BD">
              <wp:extent cx="6400800" cy="2954655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00800" cy="2954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84858C1" w14:textId="475F9F6B" w:rsidR="00E86226" w:rsidRDefault="00323D57" w:rsidP="005329D9">
      <w:pPr>
        <w:pStyle w:val="Normal1"/>
        <w:jc w:val="center"/>
      </w:pPr>
      <w:r>
        <w:t xml:space="preserve">Figure 1: </w:t>
      </w:r>
      <w:r>
        <w:rPr>
          <w:lang w:val="el-GR"/>
        </w:rPr>
        <w:t>τελικό μοντέλο</w:t>
      </w:r>
      <w:r>
        <w:t>ERD</w:t>
      </w:r>
    </w:p>
    <w:p w14:paraId="1A5D51A1" w14:textId="77777777" w:rsidR="005329D9" w:rsidRDefault="005329D9" w:rsidP="005329D9">
      <w:pPr>
        <w:pStyle w:val="Normal1"/>
        <w:jc w:val="center"/>
      </w:pPr>
    </w:p>
    <w:p w14:paraId="78A7F65C" w14:textId="5600425F" w:rsidR="005329D9" w:rsidRDefault="005329D9" w:rsidP="005329D9">
      <w:pPr>
        <w:pStyle w:val="Normal1"/>
        <w:jc w:val="center"/>
        <w:rPr>
          <w:lang w:val="el-GR"/>
        </w:rPr>
      </w:pPr>
      <w:del w:id="61" w:author="Κωνσταντίνος" w:date="2023-01-07T16:13:00Z">
        <w:r w:rsidDel="00762927">
          <w:rPr>
            <w:noProof/>
          </w:rPr>
          <w:lastRenderedPageBreak/>
          <w:drawing>
            <wp:inline distT="0" distB="0" distL="0" distR="0" wp14:anchorId="1B11A11D" wp14:editId="21C55F33">
              <wp:extent cx="6391910" cy="2955290"/>
              <wp:effectExtent l="0" t="0" r="889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91910" cy="2955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62" w:author="Κωνσταντίνος" w:date="2023-01-07T16:13:00Z">
        <w:r w:rsidR="00762927">
          <w:rPr>
            <w:noProof/>
            <w:lang w:val="el-GR"/>
          </w:rPr>
          <w:drawing>
            <wp:inline distT="0" distB="0" distL="0" distR="0" wp14:anchorId="374171A4" wp14:editId="4DD741B3">
              <wp:extent cx="6400800" cy="2927350"/>
              <wp:effectExtent l="0" t="0" r="0" b="635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00800" cy="2927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813201D" w14:textId="4FD05B69" w:rsidR="005329D9" w:rsidRPr="00A6114A" w:rsidRDefault="005329D9" w:rsidP="005329D9">
      <w:pPr>
        <w:pStyle w:val="Normal1"/>
        <w:jc w:val="center"/>
        <w:rPr>
          <w:lang w:val="el-GR"/>
        </w:rPr>
      </w:pPr>
      <w:r>
        <w:t>Figure</w:t>
      </w:r>
      <w:r w:rsidRPr="00A6114A">
        <w:rPr>
          <w:lang w:val="el-GR"/>
        </w:rPr>
        <w:t xml:space="preserve"> </w:t>
      </w:r>
      <w:r>
        <w:rPr>
          <w:lang w:val="el-GR"/>
        </w:rPr>
        <w:t>2</w:t>
      </w:r>
      <w:r w:rsidRPr="00A6114A">
        <w:rPr>
          <w:lang w:val="el-GR"/>
        </w:rPr>
        <w:t xml:space="preserve">: </w:t>
      </w:r>
      <w:r>
        <w:rPr>
          <w:lang w:val="el-GR"/>
        </w:rPr>
        <w:t xml:space="preserve">τελικό </w:t>
      </w:r>
      <w:r>
        <w:t>DBDesign</w:t>
      </w:r>
    </w:p>
    <w:p w14:paraId="07D24CB5" w14:textId="77777777" w:rsidR="005329D9" w:rsidRPr="00323D57" w:rsidRDefault="005329D9" w:rsidP="005329D9">
      <w:pPr>
        <w:pStyle w:val="Normal1"/>
        <w:jc w:val="center"/>
        <w:rPr>
          <w:lang w:val="el-GR"/>
        </w:rPr>
      </w:pPr>
    </w:p>
    <w:p w14:paraId="2B7D62C1" w14:textId="044259D0" w:rsidR="005E7497" w:rsidRPr="00A6114A" w:rsidRDefault="005E7497" w:rsidP="00586BFB">
      <w:pPr>
        <w:pStyle w:val="Normal1"/>
        <w:rPr>
          <w:lang w:val="el-GR"/>
        </w:rPr>
      </w:pPr>
    </w:p>
    <w:p w14:paraId="007C2FEC" w14:textId="69AB5595" w:rsidR="005E7497" w:rsidRDefault="005E7497" w:rsidP="00586BFB">
      <w:pPr>
        <w:pStyle w:val="Normal1"/>
        <w:rPr>
          <w:ins w:id="63" w:author="Κωνσταντίνος" w:date="2023-01-07T16:19:00Z"/>
          <w:lang w:val="el-GR"/>
        </w:rPr>
      </w:pPr>
      <w:r>
        <w:rPr>
          <w:lang w:val="el-GR"/>
        </w:rPr>
        <w:t xml:space="preserve">Στην συνέχεια, ξεκινήσαμε την δόμηση του σκελετού της βάσης μας και το γέμισμα αυτής με τα πρώτα δοκιμαστικά δεδομένα ώστε να δημιουργήσουμε τα πρώτα </w:t>
      </w:r>
      <w:ins w:id="64" w:author="Κωνσταντίνος" w:date="2023-01-07T16:18:00Z">
        <w:r w:rsidR="00F6278C">
          <w:rPr>
            <w:lang w:val="el-GR"/>
          </w:rPr>
          <w:t>ερωτήματα (</w:t>
        </w:r>
      </w:ins>
      <w:r>
        <w:t>queries</w:t>
      </w:r>
      <w:ins w:id="65" w:author="Κωνσταντίνος" w:date="2023-01-07T16:18:00Z">
        <w:r w:rsidR="00F6278C">
          <w:rPr>
            <w:lang w:val="el-GR"/>
          </w:rPr>
          <w:t>)</w:t>
        </w:r>
      </w:ins>
      <w:r w:rsidRPr="005E7497">
        <w:rPr>
          <w:lang w:val="el-GR"/>
        </w:rPr>
        <w:t xml:space="preserve"> </w:t>
      </w:r>
      <w:r>
        <w:rPr>
          <w:lang w:val="el-GR"/>
        </w:rPr>
        <w:t xml:space="preserve">και να αποφασίσουμε τις λειτουργίες που θα θέλαμε να επιδείξουμε ότι </w:t>
      </w:r>
      <w:r w:rsidR="00DB1F9B">
        <w:rPr>
          <w:lang w:val="el-GR"/>
        </w:rPr>
        <w:t>επιτελεί</w:t>
      </w:r>
      <w:r>
        <w:rPr>
          <w:lang w:val="el-GR"/>
        </w:rPr>
        <w:t xml:space="preserve"> η βάση μας. </w:t>
      </w:r>
      <w:r w:rsidR="00DB1F9B">
        <w:rPr>
          <w:lang w:val="el-GR"/>
        </w:rPr>
        <w:t xml:space="preserve">Η δημιουργία και η δοκιμή των </w:t>
      </w:r>
      <w:r w:rsidR="00DB1F9B">
        <w:t>queries</w:t>
      </w:r>
      <w:r w:rsidR="00DB1F9B" w:rsidRPr="00DB1F9B">
        <w:rPr>
          <w:lang w:val="el-GR"/>
        </w:rPr>
        <w:t xml:space="preserve"> </w:t>
      </w:r>
      <w:r w:rsidR="00DB1F9B">
        <w:rPr>
          <w:lang w:val="el-GR"/>
        </w:rPr>
        <w:t xml:space="preserve">καθώς και η δημιουργία ορισμένων εκ των δοκιμαστικών δεδομένων είχε ολοκληρωθεί πριν τις διακοπές των Χριστουγέννων. Στο εναπομείναν </w:t>
      </w:r>
      <w:r w:rsidR="00474045">
        <w:rPr>
          <w:lang w:val="el-GR"/>
        </w:rPr>
        <w:t xml:space="preserve">χρονικό </w:t>
      </w:r>
      <w:r w:rsidR="00DB1F9B">
        <w:rPr>
          <w:lang w:val="el-GR"/>
        </w:rPr>
        <w:t xml:space="preserve">διάστημα, </w:t>
      </w:r>
      <w:r w:rsidR="00474045">
        <w:rPr>
          <w:lang w:val="el-GR"/>
        </w:rPr>
        <w:t xml:space="preserve">συντάχθηκε ο απαραίτητος για την γραφική διεπαφή κώδικας σε </w:t>
      </w:r>
      <w:r w:rsidR="00474045">
        <w:t>Python</w:t>
      </w:r>
      <w:r w:rsidR="00474045" w:rsidRPr="00474045">
        <w:rPr>
          <w:lang w:val="el-GR"/>
        </w:rPr>
        <w:t xml:space="preserve"> </w:t>
      </w:r>
      <w:r w:rsidR="00474045">
        <w:rPr>
          <w:lang w:val="el-GR"/>
        </w:rPr>
        <w:t>και ολοκληρώθηκε η δημιουργία των δεδομένων, καθώς και η συγγραφή της παρούσης αναφοράς</w:t>
      </w:r>
      <w:r w:rsidR="00236F42">
        <w:rPr>
          <w:lang w:val="el-GR"/>
        </w:rPr>
        <w:t xml:space="preserve"> και της αντίστοιχης παρουσίασης. Τέλος, τα αρχεία των ψεύτικων δεδομένων ενσωματώθηκαν στην βάση μας.</w:t>
      </w:r>
    </w:p>
    <w:p w14:paraId="6CFF24D8" w14:textId="77777777" w:rsidR="00F6278C" w:rsidDel="00F6278C" w:rsidRDefault="00F6278C" w:rsidP="00586BFB">
      <w:pPr>
        <w:pStyle w:val="Normal1"/>
        <w:rPr>
          <w:del w:id="66" w:author="Κωνσταντίνος" w:date="2023-01-07T16:20:00Z"/>
          <w:lang w:val="el-GR"/>
        </w:rPr>
      </w:pPr>
    </w:p>
    <w:p w14:paraId="39EE277E" w14:textId="186A8D10" w:rsidR="008C76BE" w:rsidRDefault="008C76BE" w:rsidP="00586BFB">
      <w:pPr>
        <w:pStyle w:val="Normal1"/>
        <w:rPr>
          <w:rStyle w:val="In-textcode"/>
          <w:lang w:val="el-GR"/>
        </w:rPr>
      </w:pPr>
    </w:p>
    <w:p w14:paraId="171A4744" w14:textId="3A0D7C60" w:rsidR="00F6278C" w:rsidRDefault="00F6278C" w:rsidP="005016DC">
      <w:pPr>
        <w:pStyle w:val="Head3"/>
        <w:rPr>
          <w:ins w:id="67" w:author="Κωνσταντίνος" w:date="2023-01-07T16:50:00Z"/>
          <w:lang w:val="el-GR"/>
        </w:rPr>
      </w:pPr>
      <w:ins w:id="68" w:author="Κωνσταντίνος" w:date="2023-01-07T16:20:00Z">
        <w:r>
          <w:rPr>
            <w:lang w:val="el-GR"/>
          </w:rPr>
          <w:t xml:space="preserve"> </w:t>
        </w:r>
      </w:ins>
      <w:ins w:id="69" w:author="Κωνσταντίνος" w:date="2023-01-07T16:21:00Z">
        <w:r>
          <w:rPr>
            <w:lang w:val="el-GR"/>
          </w:rPr>
          <w:t>Ποιος έκανε τι</w:t>
        </w:r>
      </w:ins>
    </w:p>
    <w:p w14:paraId="6C58A645" w14:textId="1C9912D0" w:rsidR="0093090E" w:rsidRPr="0093090E" w:rsidRDefault="0093090E" w:rsidP="00C06FC1">
      <w:pPr>
        <w:pStyle w:val="Para"/>
        <w:rPr>
          <w:ins w:id="70" w:author="Κωνσταντίνος" w:date="2023-01-07T16:50:00Z"/>
          <w:lang w:val="el-GR"/>
        </w:rPr>
      </w:pPr>
      <w:ins w:id="71" w:author="Κωνσταντίνος" w:date="2023-01-07T16:50:00Z">
        <w:r w:rsidRPr="00624B04">
          <w:rPr>
            <w:b/>
            <w:bCs/>
            <w:lang w:val="el-GR"/>
            <w:rPrChange w:id="72" w:author="Κωνσταντίνος" w:date="2023-01-07T17:03:00Z">
              <w:rPr>
                <w:lang w:val="el-GR"/>
              </w:rPr>
            </w:rPrChange>
          </w:rPr>
          <w:t>Κομμάτια της εργασίας που έγιναν από κοινού</w:t>
        </w:r>
      </w:ins>
      <w:ins w:id="73" w:author="Κωνσταντίνος" w:date="2023-01-07T17:02:00Z">
        <w:r w:rsidR="00624B04" w:rsidRPr="00624B04">
          <w:rPr>
            <w:b/>
            <w:bCs/>
            <w:lang w:val="el-GR"/>
            <w:rPrChange w:id="74" w:author="Κωνσταντίνος" w:date="2023-01-07T17:03:00Z">
              <w:rPr>
                <w:lang w:val="el-GR"/>
              </w:rPr>
            </w:rPrChange>
          </w:rPr>
          <w:t>:</w:t>
        </w:r>
        <w:r w:rsidR="00624B04">
          <w:rPr>
            <w:lang w:val="el-GR"/>
          </w:rPr>
          <w:t xml:space="preserve"> </w:t>
        </w:r>
      </w:ins>
      <w:ins w:id="75" w:author="Κωνσταντίνος" w:date="2023-01-07T16:50:00Z">
        <w:r w:rsidR="00E60D3A" w:rsidRPr="00E60D3A">
          <w:t>brainstorming</w:t>
        </w:r>
      </w:ins>
      <w:ins w:id="76" w:author="Κωνσταντίνος" w:date="2023-01-07T17:02:00Z">
        <w:r w:rsidR="00E60D3A">
          <w:rPr>
            <w:lang w:val="el-GR"/>
          </w:rPr>
          <w:t xml:space="preserve">, </w:t>
        </w:r>
      </w:ins>
      <w:ins w:id="77" w:author="Κωνσταντίνος" w:date="2023-01-07T16:50:00Z">
        <w:r w:rsidR="00E60D3A" w:rsidRPr="0093090E">
          <w:rPr>
            <w:lang w:val="el-GR"/>
          </w:rPr>
          <w:t>ερωτήσεις</w:t>
        </w:r>
        <w:r w:rsidR="00E60D3A" w:rsidRPr="00624B04">
          <w:rPr>
            <w:lang w:val="el-GR"/>
          </w:rPr>
          <w:t xml:space="preserve"> </w:t>
        </w:r>
        <w:r w:rsidRPr="0093090E">
          <w:rPr>
            <w:lang w:val="el-GR"/>
          </w:rPr>
          <w:t>προς</w:t>
        </w:r>
        <w:r w:rsidRPr="00624B04">
          <w:rPr>
            <w:lang w:val="el-GR"/>
          </w:rPr>
          <w:t xml:space="preserve"> </w:t>
        </w:r>
        <w:r w:rsidRPr="0093090E">
          <w:rPr>
            <w:rPrChange w:id="78" w:author="Κωνσταντίνος" w:date="2023-01-07T16:50:00Z">
              <w:rPr>
                <w:lang w:val="el-GR"/>
              </w:rPr>
            </w:rPrChange>
          </w:rPr>
          <w:t>AVIS</w:t>
        </w:r>
        <w:r w:rsidRPr="00624B04">
          <w:rPr>
            <w:lang w:val="el-GR"/>
          </w:rPr>
          <w:t>/</w:t>
        </w:r>
        <w:r w:rsidRPr="0093090E">
          <w:rPr>
            <w:rPrChange w:id="79" w:author="Κωνσταντίνος" w:date="2023-01-07T16:50:00Z">
              <w:rPr>
                <w:lang w:val="el-GR"/>
              </w:rPr>
            </w:rPrChange>
          </w:rPr>
          <w:t>BUDGET</w:t>
        </w:r>
      </w:ins>
      <w:ins w:id="80" w:author="Κωνσταντίνος" w:date="2023-01-07T17:02:00Z">
        <w:r w:rsidR="00624B04">
          <w:rPr>
            <w:lang w:val="el-GR"/>
          </w:rPr>
          <w:t xml:space="preserve">, </w:t>
        </w:r>
      </w:ins>
      <w:ins w:id="81" w:author="Κωνσταντίνος" w:date="2023-01-07T17:07:00Z">
        <w:r w:rsidR="00E60D3A">
          <w:rPr>
            <w:lang w:val="el-GR"/>
          </w:rPr>
          <w:t>σ</w:t>
        </w:r>
      </w:ins>
      <w:ins w:id="82" w:author="Κωνσταντίνος" w:date="2023-01-07T16:50:00Z">
        <w:r w:rsidRPr="0093090E">
          <w:rPr>
            <w:lang w:val="el-GR"/>
          </w:rPr>
          <w:t>υνέντευξη</w:t>
        </w:r>
        <w:r w:rsidRPr="00624B04">
          <w:rPr>
            <w:lang w:val="el-GR"/>
          </w:rPr>
          <w:t xml:space="preserve"> </w:t>
        </w:r>
        <w:r w:rsidRPr="0093090E">
          <w:rPr>
            <w:rPrChange w:id="83" w:author="Κωνσταντίνος" w:date="2023-01-07T16:50:00Z">
              <w:rPr>
                <w:lang w:val="el-GR"/>
              </w:rPr>
            </w:rPrChange>
          </w:rPr>
          <w:t>AVIS</w:t>
        </w:r>
        <w:r w:rsidRPr="00624B04">
          <w:rPr>
            <w:lang w:val="el-GR"/>
          </w:rPr>
          <w:t>/</w:t>
        </w:r>
        <w:r w:rsidRPr="0093090E">
          <w:rPr>
            <w:rPrChange w:id="84" w:author="Κωνσταντίνος" w:date="2023-01-07T16:50:00Z">
              <w:rPr>
                <w:lang w:val="el-GR"/>
              </w:rPr>
            </w:rPrChange>
          </w:rPr>
          <w:t>BUDGET</w:t>
        </w:r>
      </w:ins>
      <w:ins w:id="85" w:author="Κωνσταντίνος" w:date="2023-01-07T17:03:00Z">
        <w:r w:rsidR="00624B04">
          <w:rPr>
            <w:lang w:val="el-GR"/>
          </w:rPr>
          <w:t xml:space="preserve">, </w:t>
        </w:r>
      </w:ins>
      <w:ins w:id="86" w:author="Κωνσταντίνος" w:date="2023-01-07T17:07:00Z">
        <w:r w:rsidR="00E60D3A">
          <w:rPr>
            <w:lang w:val="el-GR"/>
          </w:rPr>
          <w:t>δ</w:t>
        </w:r>
      </w:ins>
      <w:ins w:id="87" w:author="Κωνσταντίνος" w:date="2023-01-07T16:50:00Z">
        <w:r w:rsidRPr="0093090E">
          <w:rPr>
            <w:lang w:val="el-GR"/>
          </w:rPr>
          <w:t>ημιουργία του ERD και DBdesign</w:t>
        </w:r>
      </w:ins>
      <w:ins w:id="88" w:author="Κωνσταντίνος" w:date="2023-01-07T17:03:00Z">
        <w:r w:rsidR="00624B04">
          <w:rPr>
            <w:lang w:val="el-GR"/>
          </w:rPr>
          <w:t xml:space="preserve">, </w:t>
        </w:r>
      </w:ins>
      <w:ins w:id="89" w:author="Κωνσταντίνος" w:date="2023-01-07T17:07:00Z">
        <w:r w:rsidR="00E60D3A">
          <w:rPr>
            <w:lang w:val="el-GR"/>
          </w:rPr>
          <w:t>τ</w:t>
        </w:r>
      </w:ins>
      <w:ins w:id="90" w:author="Κωνσταντίνος" w:date="2023-01-07T16:50:00Z">
        <w:r w:rsidRPr="0093090E">
          <w:rPr>
            <w:lang w:val="el-GR"/>
          </w:rPr>
          <w:t>ελική λειτουργεία της βάσης</w:t>
        </w:r>
      </w:ins>
      <w:ins w:id="91" w:author="Κωνσταντίνος" w:date="2023-01-07T17:06:00Z">
        <w:r w:rsidR="00545ED6">
          <w:rPr>
            <w:lang w:val="el-GR"/>
          </w:rPr>
          <w:t>.</w:t>
        </w:r>
      </w:ins>
    </w:p>
    <w:p w14:paraId="5132D1E0" w14:textId="77777777" w:rsidR="00CE043F" w:rsidRDefault="00CE043F" w:rsidP="00C06FC1">
      <w:pPr>
        <w:pStyle w:val="Para"/>
        <w:rPr>
          <w:ins w:id="92" w:author="Κωνσταντίνος" w:date="2023-01-07T17:03:00Z"/>
          <w:lang w:val="el-GR"/>
        </w:rPr>
      </w:pPr>
    </w:p>
    <w:p w14:paraId="0677D6EC" w14:textId="794D46EA" w:rsidR="0093090E" w:rsidRPr="0093090E" w:rsidRDefault="0093090E" w:rsidP="00C06FC1">
      <w:pPr>
        <w:pStyle w:val="Para"/>
        <w:rPr>
          <w:ins w:id="93" w:author="Κωνσταντίνος" w:date="2023-01-07T16:50:00Z"/>
          <w:lang w:val="el-GR"/>
        </w:rPr>
      </w:pPr>
      <w:ins w:id="94" w:author="Κωνσταντίνος" w:date="2023-01-07T16:50:00Z">
        <w:r w:rsidRPr="00CE043F">
          <w:rPr>
            <w:b/>
            <w:bCs/>
            <w:lang w:val="el-GR"/>
            <w:rPrChange w:id="95" w:author="Κωνσταντίνος" w:date="2023-01-07T17:04:00Z">
              <w:rPr>
                <w:lang w:val="el-GR"/>
              </w:rPr>
            </w:rPrChange>
          </w:rPr>
          <w:t>Κοτορένης Κωνσταντίνος</w:t>
        </w:r>
      </w:ins>
      <w:ins w:id="96" w:author="Κωνσταντίνος" w:date="2023-01-07T17:03:00Z">
        <w:r w:rsidR="00CE043F" w:rsidRPr="00CE043F">
          <w:rPr>
            <w:b/>
            <w:bCs/>
            <w:lang w:val="el-GR"/>
            <w:rPrChange w:id="97" w:author="Κωνσταντίνος" w:date="2023-01-07T17:04:00Z">
              <w:rPr>
                <w:lang w:val="el-GR"/>
              </w:rPr>
            </w:rPrChange>
          </w:rPr>
          <w:t>:</w:t>
        </w:r>
        <w:r w:rsidR="00CE043F">
          <w:rPr>
            <w:lang w:val="el-GR"/>
          </w:rPr>
          <w:t xml:space="preserve"> </w:t>
        </w:r>
      </w:ins>
      <w:ins w:id="98" w:author="Κωνσταντίνος" w:date="2023-01-07T16:50:00Z">
        <w:r w:rsidR="00E60D3A" w:rsidRPr="0093090E">
          <w:rPr>
            <w:lang w:val="el-GR"/>
          </w:rPr>
          <w:t>εισαγωγή στοιχεία ενοικίασης</w:t>
        </w:r>
      </w:ins>
      <w:ins w:id="99" w:author="Κωνσταντίνος" w:date="2023-01-07T17:03:00Z">
        <w:r w:rsidR="00E60D3A">
          <w:rPr>
            <w:lang w:val="el-GR"/>
          </w:rPr>
          <w:t xml:space="preserve">, </w:t>
        </w:r>
      </w:ins>
      <w:ins w:id="100" w:author="Κωνσταντίνος" w:date="2023-01-07T16:50:00Z">
        <w:r w:rsidR="00E60D3A" w:rsidRPr="0093090E">
          <w:rPr>
            <w:lang w:val="el-GR"/>
          </w:rPr>
          <w:t>ανάθεση αυτοκινήτου στην ενοικίαση</w:t>
        </w:r>
      </w:ins>
      <w:ins w:id="101" w:author="Κωνσταντίνος" w:date="2023-01-07T17:03:00Z">
        <w:r w:rsidR="00E60D3A">
          <w:rPr>
            <w:lang w:val="el-GR"/>
          </w:rPr>
          <w:t xml:space="preserve">, </w:t>
        </w:r>
      </w:ins>
      <w:ins w:id="102" w:author="Κωνσταντίνος" w:date="2023-01-07T16:50:00Z">
        <w:r w:rsidR="00E60D3A" w:rsidRPr="0093090E">
          <w:rPr>
            <w:lang w:val="el-GR"/>
          </w:rPr>
          <w:t>κρατήσεις ημέρας</w:t>
        </w:r>
      </w:ins>
      <w:ins w:id="103" w:author="Κωνσταντίνος" w:date="2023-01-07T17:04:00Z">
        <w:r w:rsidR="00E60D3A">
          <w:rPr>
            <w:lang w:val="el-GR"/>
          </w:rPr>
          <w:t xml:space="preserve">, </w:t>
        </w:r>
      </w:ins>
      <w:ins w:id="104" w:author="Κωνσταντίνος" w:date="2023-01-07T16:50:00Z">
        <w:r w:rsidR="00E60D3A" w:rsidRPr="0093090E">
          <w:rPr>
            <w:lang w:val="el-GR"/>
          </w:rPr>
          <w:t xml:space="preserve">δείξε ενοικίαση </w:t>
        </w:r>
      </w:ins>
      <w:ins w:id="105" w:author="Κωνσταντίνος" w:date="2023-01-07T17:04:00Z">
        <w:r w:rsidR="00E60D3A">
          <w:rPr>
            <w:lang w:val="el-GR"/>
          </w:rPr>
          <w:t>(</w:t>
        </w:r>
      </w:ins>
      <w:ins w:id="106" w:author="Κωνσταντίνος" w:date="2023-01-07T16:50:00Z">
        <w:r w:rsidR="00E60D3A" w:rsidRPr="0093090E">
          <w:rPr>
            <w:lang w:val="el-GR"/>
          </w:rPr>
          <w:t>λεπτομέρειες πίνακα ενοικίασης</w:t>
        </w:r>
      </w:ins>
      <w:ins w:id="107" w:author="Κωνσταντίνος" w:date="2023-01-07T17:04:00Z">
        <w:r w:rsidR="00E60D3A">
          <w:rPr>
            <w:lang w:val="el-GR"/>
          </w:rPr>
          <w:t xml:space="preserve">, </w:t>
        </w:r>
      </w:ins>
      <w:ins w:id="108" w:author="Κωνσταντίνος" w:date="2023-01-07T16:50:00Z">
        <w:r w:rsidR="00E60D3A" w:rsidRPr="0093090E">
          <w:rPr>
            <w:lang w:val="el-GR"/>
          </w:rPr>
          <w:t>αυτοκίνητο που δόθηκε στον πελάτη</w:t>
        </w:r>
      </w:ins>
      <w:ins w:id="109" w:author="Κωνσταντίνος" w:date="2023-01-07T17:04:00Z">
        <w:r w:rsidR="00E60D3A">
          <w:rPr>
            <w:lang w:val="el-GR"/>
          </w:rPr>
          <w:t xml:space="preserve">, </w:t>
        </w:r>
      </w:ins>
      <w:ins w:id="110" w:author="Κωνσταντίνος" w:date="2023-01-07T16:50:00Z">
        <w:r w:rsidR="00E60D3A" w:rsidRPr="0093090E">
          <w:rPr>
            <w:lang w:val="el-GR"/>
          </w:rPr>
          <w:t>λεπτομέρειες αυτοκινήτου που δόθηκε στον πελάτη</w:t>
        </w:r>
      </w:ins>
      <w:ins w:id="111" w:author="Κωνσταντίνος" w:date="2023-01-07T17:04:00Z">
        <w:r w:rsidR="00E60D3A">
          <w:rPr>
            <w:lang w:val="el-GR"/>
          </w:rPr>
          <w:t xml:space="preserve">, </w:t>
        </w:r>
      </w:ins>
      <w:ins w:id="112" w:author="Κωνσταντίνος" w:date="2023-01-07T16:50:00Z">
        <w:r w:rsidR="00E60D3A" w:rsidRPr="0093090E">
          <w:rPr>
            <w:lang w:val="el-GR"/>
          </w:rPr>
          <w:t>λεπτομέρειες κατηγορίας που έκλεισε ο πελάτης</w:t>
        </w:r>
      </w:ins>
      <w:ins w:id="113" w:author="Κωνσταντίνος" w:date="2023-01-07T17:04:00Z">
        <w:r w:rsidR="00E60D3A">
          <w:rPr>
            <w:lang w:val="el-GR"/>
          </w:rPr>
          <w:t xml:space="preserve">, </w:t>
        </w:r>
      </w:ins>
      <w:ins w:id="114" w:author="Κωνσταντίνος" w:date="2023-01-07T16:50:00Z">
        <w:r w:rsidR="00E60D3A" w:rsidRPr="0093090E">
          <w:rPr>
            <w:lang w:val="el-GR"/>
          </w:rPr>
          <w:t>προβολή καταστήματος παραλαβής/παράδοσης</w:t>
        </w:r>
      </w:ins>
      <w:ins w:id="115" w:author="Κωνσταντίνος" w:date="2023-01-07T17:04:00Z">
        <w:r w:rsidR="00E60D3A">
          <w:rPr>
            <w:lang w:val="el-GR"/>
          </w:rPr>
          <w:t xml:space="preserve">, </w:t>
        </w:r>
      </w:ins>
      <w:ins w:id="116" w:author="Κωνσταντίνος" w:date="2023-01-07T16:50:00Z">
        <w:r w:rsidR="00E60D3A" w:rsidRPr="0093090E">
          <w:rPr>
            <w:lang w:val="el-GR"/>
          </w:rPr>
          <w:t>τι καλύπτει η</w:t>
        </w:r>
      </w:ins>
      <w:ins w:id="117" w:author="Κωνσταντίνος" w:date="2023-01-07T17:04:00Z">
        <w:r w:rsidR="00E60D3A">
          <w:rPr>
            <w:lang w:val="el-GR"/>
          </w:rPr>
          <w:t xml:space="preserve">, </w:t>
        </w:r>
      </w:ins>
      <w:ins w:id="118" w:author="Κωνσταντίνος" w:date="2023-01-07T16:50:00Z">
        <w:r w:rsidR="00E60D3A" w:rsidRPr="0093090E">
          <w:rPr>
            <w:lang w:val="el-GR"/>
          </w:rPr>
          <w:t>ασφάλεια που επιλέχθηκε</w:t>
        </w:r>
      </w:ins>
      <w:ins w:id="119" w:author="Κωνσταντίνος" w:date="2023-01-07T17:04:00Z">
        <w:r w:rsidR="00E60D3A">
          <w:rPr>
            <w:lang w:val="el-GR"/>
          </w:rPr>
          <w:t xml:space="preserve">, </w:t>
        </w:r>
      </w:ins>
      <w:ins w:id="120" w:author="Κωνσταντίνος" w:date="2023-01-07T16:50:00Z">
        <w:r w:rsidR="00E60D3A" w:rsidRPr="0093090E">
          <w:rPr>
            <w:lang w:val="el-GR"/>
          </w:rPr>
          <w:t>υπολογισμός κόστους και εισαγωγή στον πίνακα οικονομικών συναλλαγών</w:t>
        </w:r>
      </w:ins>
      <w:ins w:id="121" w:author="Κωνσταντίνος" w:date="2023-01-07T17:04:00Z">
        <w:r w:rsidR="00E60D3A">
          <w:rPr>
            <w:lang w:val="el-GR"/>
          </w:rPr>
          <w:t xml:space="preserve">), </w:t>
        </w:r>
      </w:ins>
      <w:ins w:id="122" w:author="Κωνσταντίνος" w:date="2023-01-07T16:50:00Z">
        <w:r w:rsidR="00E60D3A" w:rsidRPr="0093090E">
          <w:rPr>
            <w:lang w:val="el-GR"/>
          </w:rPr>
          <w:t>ενημέρωσε ενοικίαση</w:t>
        </w:r>
      </w:ins>
      <w:ins w:id="123" w:author="Κωνσταντίνος" w:date="2023-01-07T17:04:00Z">
        <w:r w:rsidR="00E60D3A">
          <w:rPr>
            <w:lang w:val="el-GR"/>
          </w:rPr>
          <w:t xml:space="preserve">, </w:t>
        </w:r>
      </w:ins>
      <w:ins w:id="124" w:author="Κωνσταντίνος" w:date="2023-01-07T16:50:00Z">
        <w:r w:rsidR="00E60D3A" w:rsidRPr="0093090E">
          <w:rPr>
            <w:lang w:val="el-GR"/>
          </w:rPr>
          <w:t>αυτοκίνητα που χρησιμοποίησε ο πελάτης</w:t>
        </w:r>
      </w:ins>
      <w:ins w:id="125" w:author="Κωνσταντίνος" w:date="2023-01-07T17:06:00Z">
        <w:r w:rsidR="00E60D3A">
          <w:rPr>
            <w:lang w:val="el-GR"/>
          </w:rPr>
          <w:t>.</w:t>
        </w:r>
      </w:ins>
    </w:p>
    <w:p w14:paraId="2A555C29" w14:textId="77777777" w:rsidR="00FF5683" w:rsidRDefault="00FF5683" w:rsidP="00C06FC1">
      <w:pPr>
        <w:pStyle w:val="Para"/>
        <w:rPr>
          <w:ins w:id="126" w:author="Κωνσταντίνος" w:date="2023-01-07T17:04:00Z"/>
          <w:lang w:val="el-GR"/>
        </w:rPr>
      </w:pPr>
    </w:p>
    <w:p w14:paraId="32694245" w14:textId="621EC6C3" w:rsidR="0093090E" w:rsidRPr="0093090E" w:rsidRDefault="0093090E" w:rsidP="00C06FC1">
      <w:pPr>
        <w:pStyle w:val="Para"/>
        <w:rPr>
          <w:ins w:id="127" w:author="Κωνσταντίνος" w:date="2023-01-07T16:22:00Z"/>
          <w:lang w:val="el-GR"/>
        </w:rPr>
        <w:pPrChange w:id="128" w:author="Κωνσταντίνος" w:date="2023-01-07T21:27:00Z">
          <w:pPr>
            <w:pStyle w:val="Head3"/>
          </w:pPr>
        </w:pPrChange>
      </w:pPr>
      <w:ins w:id="129" w:author="Κωνσταντίνος" w:date="2023-01-07T16:50:00Z">
        <w:r w:rsidRPr="00545ED6">
          <w:rPr>
            <w:b/>
            <w:bCs/>
            <w:lang w:val="el-GR"/>
            <w:rPrChange w:id="130" w:author="Κωνσταντίνος" w:date="2023-01-07T17:06:00Z">
              <w:rPr>
                <w:lang w:val="el-GR"/>
              </w:rPr>
            </w:rPrChange>
          </w:rPr>
          <w:t>Νικολόπουλος Μάνος</w:t>
        </w:r>
      </w:ins>
      <w:ins w:id="131" w:author="Κωνσταντίνος" w:date="2023-01-07T17:05:00Z">
        <w:r w:rsidR="00FF5683" w:rsidRPr="00545ED6">
          <w:rPr>
            <w:b/>
            <w:bCs/>
            <w:lang w:val="el-GR"/>
            <w:rPrChange w:id="132" w:author="Κωνσταντίνος" w:date="2023-01-07T17:06:00Z">
              <w:rPr>
                <w:lang w:val="el-GR"/>
              </w:rPr>
            </w:rPrChange>
          </w:rPr>
          <w:t>:</w:t>
        </w:r>
        <w:r w:rsidR="00FF5683">
          <w:rPr>
            <w:lang w:val="el-GR"/>
          </w:rPr>
          <w:t xml:space="preserve"> </w:t>
        </w:r>
      </w:ins>
      <w:ins w:id="133" w:author="Κωνσταντίνος" w:date="2023-01-07T16:50:00Z">
        <w:r w:rsidR="00E60D3A" w:rsidRPr="0093090E">
          <w:rPr>
            <w:lang w:val="el-GR"/>
          </w:rPr>
          <w:t>εισαγωγή στοιχείων πελάτη</w:t>
        </w:r>
      </w:ins>
      <w:ins w:id="134" w:author="Κωνσταντίνος" w:date="2023-01-07T17:05:00Z">
        <w:r w:rsidR="00E60D3A">
          <w:rPr>
            <w:lang w:val="el-GR"/>
          </w:rPr>
          <w:t xml:space="preserve">, </w:t>
        </w:r>
      </w:ins>
      <w:ins w:id="135" w:author="Κωνσταντίνος" w:date="2023-01-07T16:50:00Z">
        <w:r w:rsidR="00E60D3A" w:rsidRPr="0093090E">
          <w:rPr>
            <w:lang w:val="el-GR"/>
          </w:rPr>
          <w:t>εισαγωγή ζημιάς</w:t>
        </w:r>
      </w:ins>
      <w:ins w:id="136" w:author="Κωνσταντίνος" w:date="2023-01-07T17:05:00Z">
        <w:r w:rsidR="00E60D3A">
          <w:rPr>
            <w:lang w:val="el-GR"/>
          </w:rPr>
          <w:t xml:space="preserve">, </w:t>
        </w:r>
      </w:ins>
      <w:ins w:id="137" w:author="Κωνσταντίνος" w:date="2023-01-07T16:50:00Z">
        <w:r w:rsidR="00E60D3A" w:rsidRPr="0093090E">
          <w:rPr>
            <w:lang w:val="el-GR"/>
          </w:rPr>
          <w:t>δείξε λίστα πελατών</w:t>
        </w:r>
      </w:ins>
      <w:ins w:id="138" w:author="Κωνσταντίνος" w:date="2023-01-07T17:05:00Z">
        <w:r w:rsidR="00E60D3A">
          <w:rPr>
            <w:lang w:val="el-GR"/>
          </w:rPr>
          <w:t xml:space="preserve">, </w:t>
        </w:r>
      </w:ins>
      <w:ins w:id="139" w:author="Κωνσταντίνος" w:date="2023-01-07T16:50:00Z">
        <w:r w:rsidR="00E60D3A" w:rsidRPr="0093090E">
          <w:rPr>
            <w:lang w:val="el-GR"/>
          </w:rPr>
          <w:t>δείξε πελάτη</w:t>
        </w:r>
      </w:ins>
      <w:ins w:id="140" w:author="Κωνσταντίνος" w:date="2023-01-07T17:05:00Z">
        <w:r w:rsidR="00E60D3A">
          <w:rPr>
            <w:lang w:val="el-GR"/>
          </w:rPr>
          <w:t xml:space="preserve"> (</w:t>
        </w:r>
      </w:ins>
      <w:ins w:id="141" w:author="Κωνσταντίνος" w:date="2023-01-07T16:50:00Z">
        <w:r w:rsidR="00E60D3A" w:rsidRPr="0093090E">
          <w:rPr>
            <w:lang w:val="el-GR"/>
          </w:rPr>
          <w:t>λεπτομέρειες πίνακα</w:t>
        </w:r>
      </w:ins>
      <w:ins w:id="142" w:author="Κωνσταντίνος" w:date="2023-01-07T17:05:00Z">
        <w:r w:rsidR="00E60D3A">
          <w:rPr>
            <w:lang w:val="el-GR"/>
          </w:rPr>
          <w:t xml:space="preserve"> </w:t>
        </w:r>
      </w:ins>
      <w:ins w:id="143" w:author="Κωνσταντίνος" w:date="2023-01-07T16:50:00Z">
        <w:r w:rsidR="00E60D3A" w:rsidRPr="0093090E">
          <w:rPr>
            <w:lang w:val="el-GR"/>
          </w:rPr>
          <w:t>πελάτη</w:t>
        </w:r>
      </w:ins>
      <w:ins w:id="144" w:author="Κωνσταντίνος" w:date="2023-01-07T17:05:00Z">
        <w:r w:rsidR="00E60D3A">
          <w:rPr>
            <w:lang w:val="el-GR"/>
          </w:rPr>
          <w:t xml:space="preserve">, </w:t>
        </w:r>
      </w:ins>
      <w:ins w:id="145" w:author="Κωνσταντίνος" w:date="2023-01-07T16:50:00Z">
        <w:r w:rsidR="00E60D3A" w:rsidRPr="0093090E">
          <w:rPr>
            <w:lang w:val="el-GR"/>
          </w:rPr>
          <w:t>ενοικιάσεις που έχει κάνει</w:t>
        </w:r>
      </w:ins>
      <w:ins w:id="146" w:author="Κωνσταντίνος" w:date="2023-01-07T17:05:00Z">
        <w:r w:rsidR="00E60D3A">
          <w:rPr>
            <w:lang w:val="el-GR"/>
          </w:rPr>
          <w:t xml:space="preserve">, </w:t>
        </w:r>
      </w:ins>
      <w:ins w:id="147" w:author="Κωνσταντίνος" w:date="2023-01-07T16:50:00Z">
        <w:r w:rsidR="00E60D3A" w:rsidRPr="0093090E">
          <w:rPr>
            <w:lang w:val="el-GR"/>
          </w:rPr>
          <w:t>ζημιές που έχει κάνει</w:t>
        </w:r>
      </w:ins>
      <w:ins w:id="148" w:author="Κωνσταντίνος" w:date="2023-01-07T17:05:00Z">
        <w:r w:rsidR="00E60D3A">
          <w:rPr>
            <w:lang w:val="el-GR"/>
          </w:rPr>
          <w:t xml:space="preserve">), </w:t>
        </w:r>
      </w:ins>
      <w:ins w:id="149" w:author="Κωνσταντίνος" w:date="2023-01-07T16:50:00Z">
        <w:r w:rsidR="00E60D3A" w:rsidRPr="0093090E">
          <w:rPr>
            <w:lang w:val="el-GR"/>
          </w:rPr>
          <w:t>ενημέρωση στοιχείων πελάτη</w:t>
        </w:r>
      </w:ins>
      <w:ins w:id="150" w:author="Κωνσταντίνος" w:date="2023-01-07T17:06:00Z">
        <w:r w:rsidR="00E60D3A">
          <w:rPr>
            <w:lang w:val="el-GR"/>
          </w:rPr>
          <w:t xml:space="preserve">, </w:t>
        </w:r>
      </w:ins>
      <w:ins w:id="151" w:author="Κωνσταντίνος" w:date="2023-01-07T16:50:00Z">
        <w:r w:rsidR="00E60D3A" w:rsidRPr="0093090E">
          <w:rPr>
            <w:lang w:val="el-GR"/>
          </w:rPr>
          <w:t xml:space="preserve">στατιστικά </w:t>
        </w:r>
      </w:ins>
      <w:ins w:id="152" w:author="Κωνσταντίνος" w:date="2023-01-07T17:06:00Z">
        <w:r w:rsidR="00E60D3A">
          <w:rPr>
            <w:lang w:val="el-GR"/>
          </w:rPr>
          <w:t>(</w:t>
        </w:r>
      </w:ins>
      <w:ins w:id="153" w:author="Κωνσταντίνος" w:date="2023-01-07T16:50:00Z">
        <w:r w:rsidR="00E60D3A" w:rsidRPr="0093090E">
          <w:rPr>
            <w:lang w:val="el-GR"/>
          </w:rPr>
          <w:t>μέσος χρόνος ενοικίασης</w:t>
        </w:r>
      </w:ins>
      <w:ins w:id="154" w:author="Κωνσταντίνος" w:date="2023-01-07T17:06:00Z">
        <w:r w:rsidR="00E60D3A">
          <w:rPr>
            <w:lang w:val="el-GR"/>
          </w:rPr>
          <w:t xml:space="preserve">, </w:t>
        </w:r>
      </w:ins>
      <w:ins w:id="155" w:author="Κωνσταντίνος" w:date="2023-01-07T16:50:00Z">
        <w:r w:rsidR="00E60D3A" w:rsidRPr="0093090E">
          <w:rPr>
            <w:lang w:val="el-GR"/>
          </w:rPr>
          <w:t>μέσα χλμ</w:t>
        </w:r>
      </w:ins>
      <w:ins w:id="156" w:author="Κωνσταντίνος" w:date="2023-01-07T17:06:00Z">
        <w:r w:rsidR="00E60D3A">
          <w:rPr>
            <w:lang w:val="el-GR"/>
          </w:rPr>
          <w:t>.</w:t>
        </w:r>
      </w:ins>
      <w:ins w:id="157" w:author="Κωνσταντίνος" w:date="2023-01-07T16:50:00Z">
        <w:r w:rsidR="00E60D3A" w:rsidRPr="0093090E">
          <w:rPr>
            <w:lang w:val="el-GR"/>
          </w:rPr>
          <w:t xml:space="preserve"> ανά ενοικίαση</w:t>
        </w:r>
      </w:ins>
      <w:ins w:id="158" w:author="Κωνσταντίνος" w:date="2023-01-07T17:06:00Z">
        <w:r w:rsidR="00E60D3A">
          <w:rPr>
            <w:lang w:val="el-GR"/>
          </w:rPr>
          <w:t xml:space="preserve">, </w:t>
        </w:r>
      </w:ins>
      <w:ins w:id="159" w:author="Κωνσταντίνος" w:date="2023-01-07T16:50:00Z">
        <w:r w:rsidR="00E60D3A" w:rsidRPr="0093090E">
          <w:rPr>
            <w:lang w:val="el-GR"/>
          </w:rPr>
          <w:t>ποσοστό επιλογής ασφαλειών</w:t>
        </w:r>
      </w:ins>
      <w:ins w:id="160" w:author="Κωνσταντίνος" w:date="2023-01-07T17:06:00Z">
        <w:r w:rsidR="00E60D3A">
          <w:rPr>
            <w:lang w:val="el-GR"/>
          </w:rPr>
          <w:t xml:space="preserve">, </w:t>
        </w:r>
      </w:ins>
      <w:ins w:id="161" w:author="Κωνσταντίνος" w:date="2023-01-07T16:50:00Z">
        <w:r w:rsidR="00E60D3A" w:rsidRPr="0093090E">
          <w:rPr>
            <w:lang w:val="el-GR"/>
          </w:rPr>
          <w:t>ποια κατηγορία αυτοκινήτου προτιμάται</w:t>
        </w:r>
      </w:ins>
      <w:ins w:id="162" w:author="Κωνσταντίνος" w:date="2023-01-07T17:06:00Z">
        <w:r w:rsidR="00E60D3A">
          <w:rPr>
            <w:lang w:val="el-GR"/>
          </w:rPr>
          <w:t xml:space="preserve">, </w:t>
        </w:r>
      </w:ins>
      <w:ins w:id="163" w:author="Κωνσταντίνος" w:date="2023-01-07T16:50:00Z">
        <w:r w:rsidR="00E60D3A" w:rsidRPr="0093090E">
          <w:rPr>
            <w:lang w:val="el-GR"/>
          </w:rPr>
          <w:t>μήνες με περισσότερες κρατήσεις</w:t>
        </w:r>
      </w:ins>
      <w:ins w:id="164" w:author="Κωνσταντίνος" w:date="2023-01-07T17:06:00Z">
        <w:r w:rsidR="00E60D3A">
          <w:rPr>
            <w:lang w:val="el-GR"/>
          </w:rPr>
          <w:t xml:space="preserve">, </w:t>
        </w:r>
      </w:ins>
      <w:ins w:id="165" w:author="Κωνσταντίνος" w:date="2023-01-07T16:50:00Z">
        <w:r w:rsidR="00E60D3A" w:rsidRPr="0093090E">
          <w:rPr>
            <w:lang w:val="el-GR"/>
          </w:rPr>
          <w:t>κέρδη ανά μήνα για 1 έτος</w:t>
        </w:r>
      </w:ins>
      <w:ins w:id="166" w:author="Κωνσταντίνος" w:date="2023-01-07T17:06:00Z">
        <w:r w:rsidR="00E60D3A">
          <w:rPr>
            <w:lang w:val="el-GR"/>
          </w:rPr>
          <w:t>).</w:t>
        </w:r>
      </w:ins>
    </w:p>
    <w:p w14:paraId="1EAB408F" w14:textId="1FDFA9B5" w:rsidR="00D2107E" w:rsidRDefault="00522E4D" w:rsidP="0093090E">
      <w:pPr>
        <w:pStyle w:val="Head2"/>
      </w:pPr>
      <w:r>
        <w:rPr>
          <w:lang w:val="el-GR"/>
        </w:rPr>
        <w:t>Αξιολόγηση</w:t>
      </w:r>
    </w:p>
    <w:p w14:paraId="174073E8" w14:textId="2157F474" w:rsidR="00D2107E" w:rsidRDefault="00CE3E21" w:rsidP="00D2107E">
      <w:pPr>
        <w:pStyle w:val="Normal1"/>
        <w:rPr>
          <w:lang w:val="el-GR"/>
        </w:rPr>
      </w:pPr>
      <w:r>
        <w:rPr>
          <w:lang w:val="el-GR"/>
        </w:rPr>
        <w:t xml:space="preserve">Για την αξιολόγηση </w:t>
      </w:r>
      <w:r w:rsidR="00875F6E">
        <w:rPr>
          <w:lang w:val="el-GR"/>
        </w:rPr>
        <w:t xml:space="preserve">της βάσης μας ακολουθήσαμε δύο γνώμονες. Αρχικά εστιάσαμε στην υλοποίηση των βασικών αναγκών που θα είχε μια τέτοια επιχείρηση. Έπειτα ελέγξαμε την λειτουργικότητα με πληθώρα παραδειγμάτων μέσω του </w:t>
      </w:r>
      <w:r w:rsidR="00875F6E">
        <w:t>GUI</w:t>
      </w:r>
      <w:r w:rsidR="00875F6E">
        <w:rPr>
          <w:lang w:val="el-GR"/>
        </w:rPr>
        <w:t xml:space="preserve"> που δημιουργήσαμε. Έτσι, εξασφαλίσαμε την εύρυθμη λειτουργία της βάσης μας. </w:t>
      </w:r>
      <w:r w:rsidR="001C1EED">
        <w:rPr>
          <w:lang w:val="el-GR"/>
        </w:rPr>
        <w:t>Παραδείγματα λειτουργίας αυτής θα παρουσιαστούν στην παράγραφο 1.6.</w:t>
      </w:r>
    </w:p>
    <w:p w14:paraId="526AAF96" w14:textId="450ACB2C" w:rsidR="005C0BDA" w:rsidRDefault="00CB0AE2" w:rsidP="0093090E">
      <w:pPr>
        <w:pStyle w:val="Head2"/>
      </w:pPr>
      <w:r>
        <w:rPr>
          <w:lang w:val="el-GR"/>
        </w:rPr>
        <w:t>Οδηγίες Εγκατάστασης</w:t>
      </w:r>
    </w:p>
    <w:p w14:paraId="4FEC7289" w14:textId="21476CC0" w:rsidR="008B473A" w:rsidRDefault="005C0BDA" w:rsidP="005C0BDA">
      <w:pPr>
        <w:pStyle w:val="Normal1"/>
        <w:rPr>
          <w:lang w:val="el-GR"/>
        </w:rPr>
      </w:pPr>
      <w:r>
        <w:rPr>
          <w:lang w:val="el-GR"/>
        </w:rPr>
        <w:t xml:space="preserve">Για την </w:t>
      </w:r>
      <w:r w:rsidR="00CB0AE2">
        <w:rPr>
          <w:lang w:val="el-GR"/>
        </w:rPr>
        <w:t xml:space="preserve">διαπίστωση της ομαλής λειτουργίας της βάσης απαιτείται η εγκατάσταση της </w:t>
      </w:r>
      <w:r w:rsidR="00CB0AE2">
        <w:t>SQLite</w:t>
      </w:r>
      <w:r w:rsidR="00CB0AE2">
        <w:rPr>
          <w:lang w:val="el-GR"/>
        </w:rPr>
        <w:t xml:space="preserve">, όπως μας υποδείχθηκε κατά τις εργαστηριακές ασκήσεις, καθώς και επιπλέον </w:t>
      </w:r>
      <w:r w:rsidR="00783498">
        <w:rPr>
          <w:lang w:val="el-GR"/>
        </w:rPr>
        <w:t xml:space="preserve">της </w:t>
      </w:r>
      <w:r w:rsidR="00783498">
        <w:t>Python</w:t>
      </w:r>
      <w:r w:rsidR="00783498" w:rsidRPr="00783498">
        <w:rPr>
          <w:lang w:val="el-GR"/>
        </w:rPr>
        <w:t xml:space="preserve"> 3.7.5</w:t>
      </w:r>
      <w:r w:rsidR="00783498">
        <w:rPr>
          <w:lang w:val="el-GR"/>
        </w:rPr>
        <w:t xml:space="preserve"> και των βιβλιοθηκών </w:t>
      </w:r>
      <w:r w:rsidR="003C28FB">
        <w:rPr>
          <w:i/>
          <w:iCs/>
        </w:rPr>
        <w:t>sqlite</w:t>
      </w:r>
      <w:r w:rsidR="003C28FB" w:rsidRPr="003C28FB">
        <w:rPr>
          <w:i/>
          <w:iCs/>
          <w:lang w:val="el-GR"/>
        </w:rPr>
        <w:t xml:space="preserve">3, </w:t>
      </w:r>
      <w:r w:rsidR="003C28FB">
        <w:rPr>
          <w:i/>
          <w:iCs/>
        </w:rPr>
        <w:t>PySimpleGUI</w:t>
      </w:r>
      <w:r w:rsidR="003C28FB" w:rsidRPr="003C28FB">
        <w:rPr>
          <w:i/>
          <w:iCs/>
          <w:lang w:val="el-GR"/>
        </w:rPr>
        <w:t xml:space="preserve">, </w:t>
      </w:r>
      <w:r w:rsidR="003C28FB">
        <w:rPr>
          <w:i/>
          <w:iCs/>
        </w:rPr>
        <w:t>datetime</w:t>
      </w:r>
      <w:r w:rsidR="003C28FB">
        <w:rPr>
          <w:lang w:val="el-GR"/>
        </w:rPr>
        <w:t xml:space="preserve">. </w:t>
      </w:r>
      <w:r w:rsidR="002B17B2">
        <w:rPr>
          <w:lang w:val="el-GR"/>
        </w:rPr>
        <w:t xml:space="preserve">Αφού φορτώσουμε στην </w:t>
      </w:r>
      <w:r w:rsidR="002B17B2">
        <w:t>SQLite</w:t>
      </w:r>
      <w:r w:rsidR="002B17B2" w:rsidRPr="002B17B2">
        <w:rPr>
          <w:lang w:val="el-GR"/>
        </w:rPr>
        <w:t xml:space="preserve"> </w:t>
      </w:r>
      <w:r w:rsidR="002B17B2">
        <w:rPr>
          <w:lang w:val="el-GR"/>
        </w:rPr>
        <w:t>την βάση μας (ώστε να μπορούμε να διαπιστώσουμε τις αλλαγές τις οποίες πραγματοποιούμε)</w:t>
      </w:r>
      <w:r w:rsidR="003E08DB">
        <w:rPr>
          <w:lang w:val="el-GR"/>
        </w:rPr>
        <w:t xml:space="preserve">, </w:t>
      </w:r>
      <w:r w:rsidR="003E08DB">
        <w:rPr>
          <w:lang w:val="el-GR"/>
        </w:rPr>
        <w:lastRenderedPageBreak/>
        <w:t xml:space="preserve">εκτελούμε το αρχείο </w:t>
      </w:r>
      <w:r w:rsidR="003E08DB" w:rsidRPr="003E08DB">
        <w:rPr>
          <w:lang w:val="el-GR"/>
        </w:rPr>
        <w:t>.</w:t>
      </w:r>
      <w:r w:rsidR="003E08DB">
        <w:t>py</w:t>
      </w:r>
      <w:r w:rsidR="003E08DB">
        <w:rPr>
          <w:lang w:val="el-GR"/>
        </w:rPr>
        <w:t xml:space="preserve"> στον φάκελο με τα δεδομένα της βάσης μας και ακολουθούμε τις οδηγίες του </w:t>
      </w:r>
      <w:r w:rsidR="003E08DB">
        <w:t>GUI</w:t>
      </w:r>
      <w:r w:rsidR="003E08DB" w:rsidRPr="003E08DB">
        <w:rPr>
          <w:lang w:val="el-GR"/>
        </w:rPr>
        <w:t>.</w:t>
      </w:r>
      <w:r w:rsidR="008B473A">
        <w:rPr>
          <w:lang w:val="el-GR"/>
        </w:rPr>
        <w:t xml:space="preserve"> </w:t>
      </w:r>
      <w:r w:rsidR="008B473A">
        <w:rPr>
          <w:i/>
          <w:iCs/>
          <w:lang w:val="el-GR"/>
        </w:rPr>
        <w:t xml:space="preserve">(Όλα τα αρχεία με τα δεδομένα, τη βάση μας, τον κώδικα και τα αρχεία δεδομένων είναι διαθέσιμα μέσω του συνδέσμου για το </w:t>
      </w:r>
      <w:r w:rsidR="008B473A">
        <w:rPr>
          <w:i/>
          <w:iCs/>
        </w:rPr>
        <w:t>github</w:t>
      </w:r>
      <w:r w:rsidR="008B473A" w:rsidRPr="008B473A">
        <w:rPr>
          <w:i/>
          <w:iCs/>
          <w:lang w:val="el-GR"/>
        </w:rPr>
        <w:t>:</w:t>
      </w:r>
      <w:r w:rsidR="008B473A">
        <w:rPr>
          <w:i/>
          <w:iCs/>
          <w:lang w:val="el-GR"/>
        </w:rPr>
        <w:t xml:space="preserve"> )</w:t>
      </w:r>
      <w:r w:rsidR="008B473A">
        <w:rPr>
          <w:lang w:val="el-GR"/>
        </w:rPr>
        <w:t>.</w:t>
      </w:r>
    </w:p>
    <w:p w14:paraId="07444717" w14:textId="1F0AB632" w:rsidR="005016DC" w:rsidRPr="005016DC" w:rsidRDefault="008B473A" w:rsidP="0093090E">
      <w:pPr>
        <w:pStyle w:val="Head2"/>
        <w:rPr>
          <w:ins w:id="167" w:author="Κωνσταντίνος" w:date="2023-01-07T20:34:00Z"/>
          <w:rPrChange w:id="168" w:author="Κωνσταντίνος" w:date="2023-01-07T20:34:00Z">
            <w:rPr>
              <w:ins w:id="169" w:author="Κωνσταντίνος" w:date="2023-01-07T20:34:00Z"/>
              <w:lang w:val="el-GR"/>
            </w:rPr>
          </w:rPrChange>
        </w:rPr>
      </w:pPr>
      <w:r>
        <w:rPr>
          <w:lang w:val="el-GR"/>
        </w:rPr>
        <w:t>Παραδείγματα Λειτουργία</w:t>
      </w:r>
      <w:ins w:id="170" w:author="Κωνσταντίνος" w:date="2023-01-07T20:34:00Z">
        <w:r w:rsidR="005016DC">
          <w:rPr>
            <w:lang w:val="el-GR"/>
          </w:rPr>
          <w:t>ς</w:t>
        </w:r>
      </w:ins>
    </w:p>
    <w:p w14:paraId="3A9392CB" w14:textId="30D55C59" w:rsidR="005016DC" w:rsidRDefault="005016DC" w:rsidP="005016DC">
      <w:pPr>
        <w:pStyle w:val="Head3"/>
        <w:rPr>
          <w:ins w:id="171" w:author="Κωνσταντίνος" w:date="2023-01-07T20:35:00Z"/>
          <w:lang w:val="el-GR"/>
        </w:rPr>
      </w:pPr>
      <w:ins w:id="172" w:author="Κωνσταντίνος" w:date="2023-01-07T20:37:00Z">
        <w:r>
          <w:rPr>
            <w:lang w:val="el-GR"/>
          </w:rPr>
          <w:t xml:space="preserve"> </w:t>
        </w:r>
      </w:ins>
      <w:ins w:id="173" w:author="Κωνσταντίνος" w:date="2023-01-07T20:35:00Z">
        <w:r>
          <w:rPr>
            <w:lang w:val="el-GR"/>
          </w:rPr>
          <w:t>Εισαγωγή πελάτη</w:t>
        </w:r>
      </w:ins>
    </w:p>
    <w:p w14:paraId="593F3344" w14:textId="22F74EA8" w:rsidR="005016DC" w:rsidRDefault="005016DC" w:rsidP="00C06FC1">
      <w:pPr>
        <w:pStyle w:val="Para"/>
        <w:rPr>
          <w:ins w:id="174" w:author="Κωνσταντίνος" w:date="2023-01-07T20:38:00Z"/>
          <w:lang w:val="el-GR"/>
        </w:rPr>
        <w:pPrChange w:id="175" w:author="Κωνσταντίνος" w:date="2023-01-07T21:27:00Z">
          <w:pPr>
            <w:pStyle w:val="Para"/>
            <w:ind w:left="2160" w:firstLine="0"/>
          </w:pPr>
        </w:pPrChange>
      </w:pPr>
      <w:ins w:id="176" w:author="Κωνσταντίνος" w:date="2023-01-07T20:36:00Z">
        <w:r>
          <w:rPr>
            <w:lang w:val="el-GR"/>
          </w:rPr>
          <w:t xml:space="preserve">Ο χρήστης της εφαρμογής μας μπορεί να εισάγει πελάτες στην βάση δεδομένων. Δεν είναι απαραίτητο να γίνει η εισαγωγή μαζί με μία ενοικίαση. </w:t>
        </w:r>
      </w:ins>
      <w:ins w:id="177" w:author="Κωνσταντίνος" w:date="2023-01-07T20:40:00Z">
        <w:r w:rsidR="00CF695D">
          <w:rPr>
            <w:lang w:val="el-GR"/>
          </w:rPr>
          <w:t xml:space="preserve">Στην εικόνα 3 βλέπουμε </w:t>
        </w:r>
      </w:ins>
      <w:ins w:id="178" w:author="Κωνσταντίνος" w:date="2023-01-07T20:41:00Z">
        <w:r w:rsidR="00CF695D">
          <w:rPr>
            <w:lang w:val="el-GR"/>
          </w:rPr>
          <w:t>τα πεδία εισαγωγής που εμφανίζονται στον χρήστη.</w:t>
        </w:r>
      </w:ins>
    </w:p>
    <w:p w14:paraId="7B07E0C1" w14:textId="77777777" w:rsidR="005016DC" w:rsidRPr="00CF695D" w:rsidRDefault="005016DC" w:rsidP="00C06FC1">
      <w:pPr>
        <w:pStyle w:val="Para"/>
        <w:rPr>
          <w:ins w:id="179" w:author="Κωνσταντίνος" w:date="2023-01-07T20:38:00Z"/>
          <w:lang w:val="el-GR"/>
          <w:rPrChange w:id="180" w:author="Κωνσταντίνος" w:date="2023-01-07T20:41:00Z">
            <w:rPr>
              <w:ins w:id="181" w:author="Κωνσταντίνος" w:date="2023-01-07T20:38:00Z"/>
            </w:rPr>
          </w:rPrChange>
        </w:rPr>
      </w:pPr>
    </w:p>
    <w:p w14:paraId="6E6E3E82" w14:textId="62D6443D" w:rsidR="005016DC" w:rsidRDefault="00CF695D" w:rsidP="00C06FC1">
      <w:pPr>
        <w:pStyle w:val="Para"/>
        <w:rPr>
          <w:ins w:id="182" w:author="Κωνσταντίνος" w:date="2023-01-07T20:38:00Z"/>
          <w:lang w:val="el-GR"/>
        </w:rPr>
        <w:pPrChange w:id="183" w:author="Κωνσταντίνος" w:date="2023-01-07T21:27:00Z">
          <w:pPr>
            <w:pStyle w:val="Para"/>
            <w:jc w:val="center"/>
          </w:pPr>
        </w:pPrChange>
      </w:pPr>
      <w:ins w:id="184" w:author="Κωνσταντίνος" w:date="2023-01-07T20:39:00Z">
        <w:r>
          <w:rPr>
            <w:lang w:val="el-GR"/>
          </w:rPr>
          <w:t xml:space="preserve">                                       </w:t>
        </w:r>
      </w:ins>
      <w:ins w:id="185" w:author="Κωνσταντίνος" w:date="2023-01-07T20:38:00Z">
        <w:r w:rsidR="005016DC" w:rsidRPr="00820010">
          <w:drawing>
            <wp:inline distT="0" distB="0" distL="0" distR="0" wp14:anchorId="20761A6B" wp14:editId="6DE02D5F">
              <wp:extent cx="1741714" cy="1526649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41714" cy="15266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86" w:author="Κωνσταντίνος" w:date="2023-01-07T20:39:00Z">
        <w:r>
          <w:rPr>
            <w:lang w:val="el-GR"/>
          </w:rPr>
          <w:t xml:space="preserve">                </w:t>
        </w:r>
        <w:r w:rsidRPr="00F51875">
          <w:drawing>
            <wp:inline distT="0" distB="0" distL="0" distR="0" wp14:anchorId="6AC3D7FE" wp14:editId="764211B3">
              <wp:extent cx="2585085" cy="1510665"/>
              <wp:effectExtent l="0" t="0" r="5715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85085" cy="15106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A0489C5" w14:textId="336BAA46" w:rsidR="00CF695D" w:rsidRPr="00A6114A" w:rsidRDefault="00CF695D" w:rsidP="00CF695D">
      <w:pPr>
        <w:pStyle w:val="Normal1"/>
        <w:jc w:val="left"/>
        <w:rPr>
          <w:ins w:id="187" w:author="Κωνσταντίνος" w:date="2023-01-07T20:39:00Z"/>
          <w:lang w:val="el-GR"/>
        </w:rPr>
        <w:pPrChange w:id="188" w:author="Κωνσταντίνος" w:date="2023-01-07T20:39:00Z">
          <w:pPr>
            <w:pStyle w:val="Normal1"/>
            <w:jc w:val="center"/>
          </w:pPr>
        </w:pPrChange>
      </w:pPr>
      <w:ins w:id="189" w:author="Κωνσταντίνος" w:date="2023-01-07T20:39:00Z">
        <w:r>
          <w:rPr>
            <w:lang w:val="el-GR"/>
          </w:rPr>
          <w:t xml:space="preserve">                                               </w:t>
        </w:r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3</w:t>
        </w:r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Εισαγωγή Πελάτη                                      </w:t>
        </w:r>
      </w:ins>
      <w:ins w:id="190" w:author="Κωνσταντίνος" w:date="2023-01-07T20:40:00Z">
        <w:r>
          <w:rPr>
            <w:lang w:val="el-GR"/>
          </w:rPr>
          <w:t xml:space="preserve">         </w:t>
        </w:r>
      </w:ins>
      <w:ins w:id="191" w:author="Κωνσταντίνος" w:date="2023-01-07T20:39:00Z">
        <w:r>
          <w:t>Figure</w:t>
        </w:r>
        <w:r w:rsidRPr="00A6114A">
          <w:rPr>
            <w:lang w:val="el-GR"/>
          </w:rPr>
          <w:t xml:space="preserve"> </w:t>
        </w:r>
      </w:ins>
      <w:ins w:id="192" w:author="Κωνσταντίνος" w:date="2023-01-07T20:40:00Z">
        <w:r>
          <w:rPr>
            <w:lang w:val="el-GR"/>
          </w:rPr>
          <w:t>4</w:t>
        </w:r>
      </w:ins>
      <w:ins w:id="193" w:author="Κωνσταντίνος" w:date="2023-01-07T20:39:00Z"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Εισαγωγή </w:t>
        </w:r>
      </w:ins>
      <w:ins w:id="194" w:author="Κωνσταντίνος" w:date="2023-01-07T20:40:00Z">
        <w:r>
          <w:rPr>
            <w:lang w:val="el-GR"/>
          </w:rPr>
          <w:t>Ενοικίασης</w:t>
        </w:r>
      </w:ins>
    </w:p>
    <w:p w14:paraId="7B3A142A" w14:textId="77777777" w:rsidR="00CF695D" w:rsidRPr="005016DC" w:rsidRDefault="00CF695D" w:rsidP="00C06FC1">
      <w:pPr>
        <w:pStyle w:val="Para"/>
        <w:rPr>
          <w:ins w:id="195" w:author="Κωνσταντίνος" w:date="2023-01-07T20:35:00Z"/>
          <w:lang w:val="el-GR"/>
        </w:rPr>
        <w:pPrChange w:id="196" w:author="Κωνσταντίνος" w:date="2023-01-07T21:27:00Z">
          <w:pPr>
            <w:pStyle w:val="Head3"/>
          </w:pPr>
        </w:pPrChange>
      </w:pPr>
    </w:p>
    <w:p w14:paraId="4F6133C8" w14:textId="49317F44" w:rsidR="005016DC" w:rsidRDefault="005016DC" w:rsidP="005016DC">
      <w:pPr>
        <w:pStyle w:val="Head3"/>
        <w:rPr>
          <w:ins w:id="197" w:author="Κωνσταντίνος" w:date="2023-01-07T20:37:00Z"/>
          <w:lang w:val="el-GR"/>
        </w:rPr>
      </w:pPr>
      <w:ins w:id="198" w:author="Κωνσταντίνος" w:date="2023-01-07T20:37:00Z">
        <w:r>
          <w:rPr>
            <w:lang w:val="el-GR"/>
          </w:rPr>
          <w:t xml:space="preserve"> Εισαγωγή Ενοικίασης </w:t>
        </w:r>
      </w:ins>
    </w:p>
    <w:p w14:paraId="55E5523A" w14:textId="3919A516" w:rsidR="005016DC" w:rsidRDefault="00CF695D" w:rsidP="00C06FC1">
      <w:pPr>
        <w:pStyle w:val="Para"/>
        <w:rPr>
          <w:ins w:id="199" w:author="Κωνσταντίνος" w:date="2023-01-07T20:49:00Z"/>
          <w:lang w:val="el-GR"/>
        </w:rPr>
      </w:pPr>
      <w:ins w:id="200" w:author="Κωνσταντίνος" w:date="2023-01-07T20:42:00Z">
        <w:r>
          <w:rPr>
            <w:lang w:val="el-GR"/>
          </w:rPr>
          <w:t xml:space="preserve">Ο χρήστης μπορεί να ξεκινήσει μία ενοικίαση. Στην οθόνη εισαγωγής ενοικίασης </w:t>
        </w:r>
      </w:ins>
      <w:ins w:id="201" w:author="Κωνσταντίνος" w:date="2023-01-07T20:43:00Z">
        <w:r>
          <w:rPr>
            <w:lang w:val="el-GR"/>
          </w:rPr>
          <w:t xml:space="preserve">ο χρήστης μπορεί να </w:t>
        </w:r>
      </w:ins>
      <w:ins w:id="202" w:author="Κωνσταντίνος" w:date="2023-01-07T20:47:00Z">
        <w:r>
          <w:rPr>
            <w:lang w:val="el-GR"/>
          </w:rPr>
          <w:t>εισάγει δεδομένα</w:t>
        </w:r>
      </w:ins>
      <w:ins w:id="203" w:author="Κωνσταντίνος" w:date="2023-01-07T20:43:00Z">
        <w:r>
          <w:rPr>
            <w:lang w:val="el-GR"/>
          </w:rPr>
          <w:t xml:space="preserve"> συγκεκριμένα από τα πεδία της βάσης. Συγκεκριμένα δεν μπορεί να εισάγει τις πραγματικές ημερομηνίες παραλαβής και παράδοσης, την ημερομηνία ακύρωσης και το κόστος. Οι επιλογές αυτές </w:t>
        </w:r>
      </w:ins>
      <w:ins w:id="204" w:author="Κωνσταντίνος" w:date="2023-01-07T20:47:00Z">
        <w:r>
          <w:rPr>
            <w:lang w:val="el-GR"/>
          </w:rPr>
          <w:t>μπορούν να αλλαχθούν στην οθόνη ενημέρωσης της ενοικίαση</w:t>
        </w:r>
      </w:ins>
      <w:ins w:id="205" w:author="Κωνσταντίνος" w:date="2023-01-07T20:48:00Z">
        <w:r>
          <w:rPr>
            <w:lang w:val="el-GR"/>
          </w:rPr>
          <w:t xml:space="preserve">ς μιας και ο χρήστης τη στιγμή που εισάγει την ενοικίαση δεν ξέρει τις </w:t>
        </w:r>
      </w:ins>
      <w:ins w:id="206" w:author="Κωνσταντίνος" w:date="2023-01-07T20:50:00Z">
        <w:r w:rsidR="002522A4">
          <w:rPr>
            <w:lang w:val="el-GR"/>
          </w:rPr>
          <w:t xml:space="preserve">πραγματικές </w:t>
        </w:r>
      </w:ins>
      <w:ins w:id="207" w:author="Κωνσταντίνος" w:date="2023-01-07T20:48:00Z">
        <w:r>
          <w:rPr>
            <w:lang w:val="el-GR"/>
          </w:rPr>
          <w:t>τιμές αυτών των στοιχείων της βάσης</w:t>
        </w:r>
      </w:ins>
      <w:ins w:id="208" w:author="Κωνσταντίνος" w:date="2023-01-07T20:50:00Z">
        <w:r w:rsidR="002522A4">
          <w:rPr>
            <w:lang w:val="el-GR"/>
          </w:rPr>
          <w:t xml:space="preserve"> αφού θα συμβούν </w:t>
        </w:r>
      </w:ins>
      <w:ins w:id="209" w:author="Κωνσταντίνος" w:date="2023-01-07T20:51:00Z">
        <w:r w:rsidR="002522A4">
          <w:rPr>
            <w:lang w:val="el-GR"/>
          </w:rPr>
          <w:t>σε ύστερο χρόνο</w:t>
        </w:r>
      </w:ins>
      <w:ins w:id="210" w:author="Κωνσταντίνος" w:date="2023-01-07T20:49:00Z">
        <w:r w:rsidR="002522A4">
          <w:rPr>
            <w:lang w:val="el-GR"/>
          </w:rPr>
          <w:t>.</w:t>
        </w:r>
      </w:ins>
      <w:ins w:id="211" w:author="Κωνσταντίνος" w:date="2023-01-07T20:51:00Z">
        <w:r w:rsidR="002522A4">
          <w:rPr>
            <w:lang w:val="el-GR"/>
          </w:rPr>
          <w:t xml:space="preserve"> </w:t>
        </w:r>
      </w:ins>
      <w:ins w:id="212" w:author="Κωνσταντίνος" w:date="2023-01-07T20:49:00Z">
        <w:r w:rsidR="002522A4">
          <w:rPr>
            <w:lang w:val="el-GR"/>
          </w:rPr>
          <w:t xml:space="preserve"> </w:t>
        </w:r>
      </w:ins>
    </w:p>
    <w:p w14:paraId="6223F405" w14:textId="418EE7D3" w:rsidR="002522A4" w:rsidRDefault="002522A4" w:rsidP="00C06FC1">
      <w:pPr>
        <w:pStyle w:val="Para"/>
        <w:rPr>
          <w:ins w:id="213" w:author="Κωνσταντίνος" w:date="2023-01-07T20:49:00Z"/>
          <w:lang w:val="el-GR"/>
        </w:rPr>
      </w:pPr>
    </w:p>
    <w:p w14:paraId="22605A34" w14:textId="2E49F365" w:rsidR="002522A4" w:rsidRDefault="002522A4" w:rsidP="00C06FC1">
      <w:pPr>
        <w:pStyle w:val="Para"/>
        <w:rPr>
          <w:ins w:id="214" w:author="Κωνσταντίνος" w:date="2023-01-07T20:37:00Z"/>
          <w:lang w:val="el-GR"/>
        </w:rPr>
      </w:pPr>
      <w:ins w:id="215" w:author="Κωνσταντίνος" w:date="2023-01-07T20:49:00Z">
        <w:r>
          <w:rPr>
            <w:lang w:val="el-GR"/>
          </w:rPr>
          <w:t xml:space="preserve">Αφότου ο χρήστης εισάγει τις πληροφορίες της ενοικίασης </w:t>
        </w:r>
      </w:ins>
      <w:ins w:id="216" w:author="Κωνσταντίνος" w:date="2023-01-07T20:51:00Z">
        <w:r>
          <w:rPr>
            <w:lang w:val="el-GR"/>
          </w:rPr>
          <w:t>καταγράφεται</w:t>
        </w:r>
      </w:ins>
      <w:ins w:id="217" w:author="Κωνσταντίνος" w:date="2023-01-07T20:52:00Z">
        <w:r>
          <w:rPr>
            <w:lang w:val="el-GR"/>
          </w:rPr>
          <w:t xml:space="preserve"> στον πίνακα κάνει</w:t>
        </w:r>
      </w:ins>
      <w:ins w:id="218" w:author="Κωνσταντίνος" w:date="2023-01-07T20:51:00Z">
        <w:r>
          <w:rPr>
            <w:lang w:val="el-GR"/>
          </w:rPr>
          <w:t xml:space="preserve"> η ημερομηνία που εισήχθη </w:t>
        </w:r>
      </w:ins>
      <w:ins w:id="219" w:author="Κωνσταντίνος" w:date="2023-01-07T20:52:00Z">
        <w:r>
          <w:rPr>
            <w:lang w:val="el-GR"/>
          </w:rPr>
          <w:t xml:space="preserve">η καταγραφή στη βάση δεδομένων. Επίσης </w:t>
        </w:r>
      </w:ins>
      <w:ins w:id="220" w:author="Κωνσταντίνος" w:date="2023-01-07T20:49:00Z">
        <w:r>
          <w:rPr>
            <w:lang w:val="el-GR"/>
          </w:rPr>
          <w:t>του</w:t>
        </w:r>
      </w:ins>
      <w:ins w:id="221" w:author="Κωνσταντίνος" w:date="2023-01-07T20:51:00Z">
        <w:r>
          <w:rPr>
            <w:lang w:val="el-GR"/>
          </w:rPr>
          <w:t xml:space="preserve"> </w:t>
        </w:r>
      </w:ins>
      <w:ins w:id="222" w:author="Κωνσταντίνος" w:date="2023-01-07T20:49:00Z">
        <w:r>
          <w:rPr>
            <w:lang w:val="el-GR"/>
          </w:rPr>
          <w:t xml:space="preserve">εμφανίζεται το παράθυρο της εικόνας 5 όπου </w:t>
        </w:r>
      </w:ins>
      <w:ins w:id="223" w:author="Κωνσταντίνος" w:date="2023-01-07T20:50:00Z">
        <w:r>
          <w:rPr>
            <w:lang w:val="el-GR"/>
          </w:rPr>
          <w:t xml:space="preserve">ο χρήστης πρέπει να αναθέσει ένα αυτοκίνητο στον πελάτη. </w:t>
        </w:r>
      </w:ins>
    </w:p>
    <w:p w14:paraId="265170B5" w14:textId="6BAB2FB1" w:rsidR="002522A4" w:rsidRDefault="002522A4" w:rsidP="00C06FC1">
      <w:pPr>
        <w:pStyle w:val="Para"/>
        <w:rPr>
          <w:ins w:id="224" w:author="Κωνσταντίνος" w:date="2023-01-07T20:53:00Z"/>
          <w:lang w:val="el-GR"/>
        </w:rPr>
      </w:pPr>
      <w:ins w:id="225" w:author="Κωνσταντίνος" w:date="2023-01-07T20:53:00Z">
        <w:r>
          <w:rPr>
            <w:lang w:val="el-GR"/>
          </w:rPr>
          <w:t xml:space="preserve">     </w:t>
        </w:r>
        <w:r w:rsidRPr="00F51875">
          <w:drawing>
            <wp:inline distT="0" distB="0" distL="0" distR="0" wp14:anchorId="61D27EF6" wp14:editId="0DF967C5">
              <wp:extent cx="4071257" cy="1647082"/>
              <wp:effectExtent l="0" t="0" r="5715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42131" cy="16757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lang w:val="el-GR"/>
          </w:rPr>
          <w:t xml:space="preserve">        </w:t>
        </w:r>
      </w:ins>
      <w:ins w:id="226" w:author="Κωνσταντίνος" w:date="2023-01-07T20:57:00Z">
        <w:r>
          <w:rPr>
            <w:lang w:val="el-GR"/>
          </w:rPr>
          <w:t xml:space="preserve">       </w:t>
        </w:r>
      </w:ins>
      <w:ins w:id="227" w:author="Κωνσταντίνος" w:date="2023-01-07T20:53:00Z">
        <w:r>
          <w:rPr>
            <w:lang w:val="el-GR"/>
          </w:rPr>
          <w:t xml:space="preserve">    </w:t>
        </w:r>
        <w:r w:rsidRPr="00F51875">
          <w:drawing>
            <wp:inline distT="0" distB="0" distL="0" distR="0" wp14:anchorId="19313C18" wp14:editId="10DB2802">
              <wp:extent cx="1349829" cy="310844"/>
              <wp:effectExtent l="0" t="0" r="3175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68982" cy="315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F8888BF" w14:textId="47D7C0AD" w:rsidR="002522A4" w:rsidRDefault="002522A4" w:rsidP="002522A4">
      <w:pPr>
        <w:pStyle w:val="Normal1"/>
        <w:jc w:val="left"/>
        <w:rPr>
          <w:ins w:id="228" w:author="Κωνσταντίνος" w:date="2023-01-07T20:57:00Z"/>
          <w:lang w:val="el-GR"/>
        </w:rPr>
      </w:pPr>
      <w:ins w:id="229" w:author="Κωνσταντίνος" w:date="2023-01-07T20:53:00Z">
        <w:r>
          <w:rPr>
            <w:lang w:val="el-GR"/>
          </w:rPr>
          <w:t xml:space="preserve">                                        </w:t>
        </w:r>
        <w:r>
          <w:rPr>
            <w:lang w:val="el-GR"/>
          </w:rPr>
          <w:t xml:space="preserve">            </w:t>
        </w:r>
        <w:r>
          <w:rPr>
            <w:lang w:val="el-GR"/>
          </w:rPr>
          <w:t xml:space="preserve">  </w:t>
        </w:r>
        <w:r>
          <w:t>Figure</w:t>
        </w:r>
        <w:r w:rsidRPr="00A6114A">
          <w:rPr>
            <w:lang w:val="el-GR"/>
          </w:rPr>
          <w:t xml:space="preserve"> </w:t>
        </w:r>
      </w:ins>
      <w:ins w:id="230" w:author="Κωνσταντίνος" w:date="2023-01-07T20:54:00Z">
        <w:r>
          <w:rPr>
            <w:lang w:val="el-GR"/>
          </w:rPr>
          <w:t>5</w:t>
        </w:r>
      </w:ins>
      <w:ins w:id="231" w:author="Κωνσταντίνος" w:date="2023-01-07T20:53:00Z">
        <w:r w:rsidRPr="00A6114A">
          <w:rPr>
            <w:lang w:val="el-GR"/>
          </w:rPr>
          <w:t xml:space="preserve">: </w:t>
        </w:r>
      </w:ins>
      <w:ins w:id="232" w:author="Κωνσταντίνος" w:date="2023-01-07T20:54:00Z">
        <w:r>
          <w:rPr>
            <w:lang w:val="el-GR"/>
          </w:rPr>
          <w:t>Ανάθεση</w:t>
        </w:r>
      </w:ins>
      <w:ins w:id="233" w:author="Κωνσταντίνος" w:date="2023-01-07T20:53:00Z">
        <w:r>
          <w:rPr>
            <w:lang w:val="el-GR"/>
          </w:rPr>
          <w:t xml:space="preserve"> </w:t>
        </w:r>
      </w:ins>
      <w:ins w:id="234" w:author="Κωνσταντίνος" w:date="2023-01-07T20:54:00Z">
        <w:r>
          <w:rPr>
            <w:lang w:val="el-GR"/>
          </w:rPr>
          <w:t>αυτοκινήτου</w:t>
        </w:r>
      </w:ins>
      <w:ins w:id="235" w:author="Κωνσταντίνος" w:date="2023-01-07T20:53:00Z">
        <w:r>
          <w:rPr>
            <w:lang w:val="el-GR"/>
          </w:rPr>
          <w:t xml:space="preserve">                                            </w:t>
        </w:r>
      </w:ins>
      <w:ins w:id="236" w:author="Κωνσταντίνος" w:date="2023-01-07T20:58:00Z">
        <w:r>
          <w:rPr>
            <w:lang w:val="el-GR"/>
          </w:rPr>
          <w:tab/>
        </w:r>
      </w:ins>
      <w:ins w:id="237" w:author="Κωνσταντίνος" w:date="2023-01-07T20:53:00Z">
        <w:r>
          <w:rPr>
            <w:lang w:val="el-GR"/>
          </w:rPr>
          <w:t xml:space="preserve">  </w:t>
        </w:r>
      </w:ins>
      <w:ins w:id="238" w:author="Κωνσταντίνος" w:date="2023-01-07T20:55:00Z">
        <w:r>
          <w:rPr>
            <w:lang w:val="el-GR"/>
          </w:rPr>
          <w:tab/>
        </w:r>
      </w:ins>
      <w:ins w:id="239" w:author="Κωνσταντίνος" w:date="2023-01-07T20:53:00Z">
        <w:r>
          <w:t>Figure</w:t>
        </w:r>
      </w:ins>
      <w:ins w:id="240" w:author="Κωνσταντίνος" w:date="2023-01-07T20:54:00Z">
        <w:r>
          <w:rPr>
            <w:lang w:val="el-GR"/>
          </w:rPr>
          <w:t xml:space="preserve"> 6</w:t>
        </w:r>
      </w:ins>
      <w:ins w:id="241" w:author="Κωνσταντίνος" w:date="2023-01-07T20:53:00Z">
        <w:r w:rsidRPr="00A6114A">
          <w:rPr>
            <w:lang w:val="el-GR"/>
          </w:rPr>
          <w:t xml:space="preserve">: </w:t>
        </w:r>
      </w:ins>
      <w:ins w:id="242" w:author="Κωνσταντίνος" w:date="2023-01-07T20:54:00Z">
        <w:r>
          <w:rPr>
            <w:lang w:val="el-GR"/>
          </w:rPr>
          <w:t xml:space="preserve">Εμφάνιση </w:t>
        </w:r>
      </w:ins>
      <w:ins w:id="243" w:author="Κωνσταντίνος" w:date="2023-01-07T20:57:00Z">
        <w:r>
          <w:rPr>
            <w:lang w:val="el-GR"/>
          </w:rPr>
          <w:t xml:space="preserve">πληροφοριών </w:t>
        </w:r>
      </w:ins>
    </w:p>
    <w:p w14:paraId="47C90082" w14:textId="5CE9373F" w:rsidR="002522A4" w:rsidRPr="005016DC" w:rsidRDefault="002522A4" w:rsidP="00CA4E61">
      <w:pPr>
        <w:pStyle w:val="Normal1"/>
        <w:jc w:val="left"/>
        <w:rPr>
          <w:ins w:id="244" w:author="Κωνσταντίνος" w:date="2023-01-07T20:35:00Z"/>
          <w:lang w:val="el-GR"/>
        </w:rPr>
        <w:pPrChange w:id="245" w:author="Κωνσταντίνος" w:date="2023-01-07T20:58:00Z">
          <w:pPr>
            <w:pStyle w:val="Head3"/>
          </w:pPr>
        </w:pPrChange>
      </w:pPr>
      <w:ins w:id="246" w:author="Κωνσταντίνος" w:date="2023-01-07T20:57:00Z">
        <w:r>
          <w:rPr>
            <w:lang w:val="el-GR"/>
          </w:rPr>
          <w:t xml:space="preserve">                                                                                                                                                                                στη γραμμή εντολών μετά την ανάθεση</w:t>
        </w:r>
      </w:ins>
    </w:p>
    <w:p w14:paraId="46A13657" w14:textId="4269B4C0" w:rsidR="005016DC" w:rsidRDefault="00CA4E61" w:rsidP="005016DC">
      <w:pPr>
        <w:pStyle w:val="Head3"/>
        <w:rPr>
          <w:ins w:id="247" w:author="Κωνσταντίνος" w:date="2023-01-07T20:58:00Z"/>
          <w:lang w:val="el-GR"/>
        </w:rPr>
      </w:pPr>
      <w:ins w:id="248" w:author="Κωνσταντίνος" w:date="2023-01-07T20:58:00Z">
        <w:r>
          <w:rPr>
            <w:lang w:val="el-GR"/>
          </w:rPr>
          <w:t xml:space="preserve"> Εισαγωγή ζημιάς </w:t>
        </w:r>
      </w:ins>
    </w:p>
    <w:p w14:paraId="10779A78" w14:textId="4D09A3F0" w:rsidR="00CA4E61" w:rsidRDefault="002C5F19" w:rsidP="00C06FC1">
      <w:pPr>
        <w:pStyle w:val="Para"/>
        <w:rPr>
          <w:ins w:id="249" w:author="Κωνσταντίνος" w:date="2023-01-07T20:59:00Z"/>
          <w:lang w:val="el-GR"/>
        </w:rPr>
      </w:pPr>
      <w:ins w:id="250" w:author="Κωνσταντίνος" w:date="2023-01-07T21:00:00Z">
        <w:r>
          <w:rPr>
            <w:lang w:val="el-GR"/>
          </w:rPr>
          <w:t>Σε περίπτωση που κάποιος πελάτης πρ</w:t>
        </w:r>
      </w:ins>
      <w:ins w:id="251" w:author="Κωνσταντίνος" w:date="2023-01-07T21:01:00Z">
        <w:r>
          <w:rPr>
            <w:lang w:val="el-GR"/>
          </w:rPr>
          <w:t>οκαλέσει κάποια ζημιά στο αυτοκίνητο που χρησιμοποιούσε ο</w:t>
        </w:r>
      </w:ins>
      <w:ins w:id="252" w:author="Κωνσταντίνος" w:date="2023-01-07T20:59:00Z">
        <w:r>
          <w:rPr>
            <w:lang w:val="el-GR"/>
          </w:rPr>
          <w:t xml:space="preserve"> χρήστης μπορεί να εισάγει τιμές στον πίνακα «Ζημιά» </w:t>
        </w:r>
      </w:ins>
      <w:ins w:id="253" w:author="Κωνσταντίνος" w:date="2023-01-07T21:00:00Z">
        <w:r>
          <w:rPr>
            <w:lang w:val="el-GR"/>
          </w:rPr>
          <w:t xml:space="preserve">από τη διεπαφή στην εικόνα 7.  </w:t>
        </w:r>
      </w:ins>
    </w:p>
    <w:p w14:paraId="731633E6" w14:textId="528B44FB" w:rsidR="00CA4E61" w:rsidRDefault="00FB27C6" w:rsidP="00C06FC1">
      <w:pPr>
        <w:pStyle w:val="Para"/>
        <w:rPr>
          <w:ins w:id="254" w:author="Κωνσταντίνος" w:date="2023-01-07T20:59:00Z"/>
          <w:lang w:val="el-GR"/>
        </w:rPr>
      </w:pPr>
      <w:ins w:id="255" w:author="Κωνσταντίνος" w:date="2023-01-07T21:09:00Z">
        <w:r>
          <w:rPr>
            <w:lang w:val="el-GR"/>
          </w:rPr>
          <w:t xml:space="preserve">                                                                      </w:t>
        </w:r>
      </w:ins>
      <w:ins w:id="256" w:author="Κωνσταντίνος" w:date="2023-01-07T20:59:00Z">
        <w:r w:rsidR="00CA4E61" w:rsidRPr="00F51875">
          <w:rPr>
            <w:rStyle w:val="In-textcode"/>
            <w:lang w:val="el-GR"/>
          </w:rPr>
          <w:drawing>
            <wp:inline distT="0" distB="0" distL="0" distR="0" wp14:anchorId="73E25E46" wp14:editId="4E4789B5">
              <wp:extent cx="2552700" cy="1075027"/>
              <wp:effectExtent l="0" t="0" r="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8103" cy="10815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CB4DD3" w14:textId="38314A5A" w:rsidR="002C5F19" w:rsidRPr="00CA4E61" w:rsidRDefault="002C5F19" w:rsidP="00C06FC1">
      <w:pPr>
        <w:pStyle w:val="Para"/>
        <w:rPr>
          <w:ins w:id="257" w:author="Κωνσταντίνος" w:date="2023-01-07T20:37:00Z"/>
          <w:lang w:val="el-GR"/>
        </w:rPr>
        <w:pPrChange w:id="258" w:author="Κωνσταντίνος" w:date="2023-01-07T21:27:00Z">
          <w:pPr>
            <w:pStyle w:val="Head3"/>
          </w:pPr>
        </w:pPrChange>
      </w:pPr>
      <w:ins w:id="259" w:author="Κωνσταντίνος" w:date="2023-01-07T20:59:00Z">
        <w:r>
          <w:rPr>
            <w:lang w:val="el-GR"/>
          </w:rPr>
          <w:t xml:space="preserve">                                                      </w:t>
        </w:r>
        <w:r>
          <w:rPr>
            <w:lang w:val="el-GR"/>
          </w:rPr>
          <w:tab/>
        </w:r>
        <w:r>
          <w:rPr>
            <w:lang w:val="el-GR"/>
          </w:rPr>
          <w:tab/>
        </w:r>
        <w:r>
          <w:rPr>
            <w:lang w:val="el-GR"/>
          </w:rPr>
          <w:tab/>
        </w:r>
      </w:ins>
      <w:ins w:id="260" w:author="Κωνσταντίνος" w:date="2023-01-07T21:11:00Z">
        <w:r w:rsidR="00FB27C6">
          <w:rPr>
            <w:lang w:val="el-GR"/>
          </w:rPr>
          <w:t xml:space="preserve">  </w:t>
        </w:r>
      </w:ins>
      <w:ins w:id="261" w:author="Κωνσταντίνος" w:date="2023-01-07T21:01:00Z">
        <w:r>
          <w:rPr>
            <w:lang w:val="el-GR"/>
          </w:rPr>
          <w:t xml:space="preserve">  </w:t>
        </w:r>
      </w:ins>
      <w:ins w:id="262" w:author="Κωνσταντίνος" w:date="2023-01-07T20:59:00Z">
        <w:r>
          <w:t>Figure</w:t>
        </w:r>
        <w:r w:rsidRPr="00A6114A">
          <w:rPr>
            <w:lang w:val="el-GR"/>
          </w:rPr>
          <w:t xml:space="preserve"> </w:t>
        </w:r>
      </w:ins>
      <w:ins w:id="263" w:author="Κωνσταντίνος" w:date="2023-01-07T21:00:00Z">
        <w:r>
          <w:rPr>
            <w:lang w:val="el-GR"/>
          </w:rPr>
          <w:t>7</w:t>
        </w:r>
      </w:ins>
      <w:ins w:id="264" w:author="Κωνσταντίνος" w:date="2023-01-07T20:59:00Z">
        <w:r w:rsidRPr="00A6114A">
          <w:rPr>
            <w:lang w:val="el-GR"/>
          </w:rPr>
          <w:t xml:space="preserve">: </w:t>
        </w:r>
      </w:ins>
      <w:ins w:id="265" w:author="Κωνσταντίνος" w:date="2023-01-07T21:10:00Z">
        <w:r w:rsidR="00FB27C6">
          <w:rPr>
            <w:lang w:val="el-GR"/>
          </w:rPr>
          <w:t>Εισαγωγή ζημιάς</w:t>
        </w:r>
      </w:ins>
      <w:ins w:id="266" w:author="Κωνσταντίνος" w:date="2023-01-07T20:59:00Z">
        <w:r>
          <w:rPr>
            <w:lang w:val="el-GR"/>
          </w:rPr>
          <w:t xml:space="preserve">                                            </w:t>
        </w:r>
      </w:ins>
    </w:p>
    <w:p w14:paraId="49C2F7CE" w14:textId="534D30C6" w:rsidR="005016DC" w:rsidRDefault="002C5F19" w:rsidP="005016DC">
      <w:pPr>
        <w:pStyle w:val="Head3"/>
        <w:rPr>
          <w:ins w:id="267" w:author="Κωνσταντίνος" w:date="2023-01-07T21:03:00Z"/>
          <w:lang w:val="el-GR"/>
        </w:rPr>
      </w:pPr>
      <w:ins w:id="268" w:author="Κωνσταντίνος" w:date="2023-01-07T21:02:00Z">
        <w:r>
          <w:rPr>
            <w:lang w:val="el-GR"/>
          </w:rPr>
          <w:lastRenderedPageBreak/>
          <w:t xml:space="preserve"> </w:t>
        </w:r>
      </w:ins>
      <w:ins w:id="269" w:author="Κωνσταντίνος" w:date="2023-01-07T21:03:00Z">
        <w:r>
          <w:rPr>
            <w:lang w:val="el-GR"/>
          </w:rPr>
          <w:t xml:space="preserve">Προβολή πελατών </w:t>
        </w:r>
      </w:ins>
    </w:p>
    <w:p w14:paraId="34D924B6" w14:textId="77777777" w:rsidR="002C5F19" w:rsidRDefault="002C5F19" w:rsidP="00C06FC1">
      <w:pPr>
        <w:pStyle w:val="Para"/>
        <w:rPr>
          <w:ins w:id="270" w:author="Κωνσταντίνος" w:date="2023-01-07T21:08:00Z"/>
          <w:lang w:val="el-GR"/>
        </w:rPr>
      </w:pPr>
      <w:ins w:id="271" w:author="Κωνσταντίνος" w:date="2023-01-07T21:03:00Z">
        <w:r>
          <w:rPr>
            <w:lang w:val="el-GR"/>
          </w:rPr>
          <w:t>Ο χρήστης μπορεί να προβάλει στην οθόνη του</w:t>
        </w:r>
      </w:ins>
      <w:ins w:id="272" w:author="Κωνσταντίνος" w:date="2023-01-07T21:04:00Z">
        <w:r>
          <w:rPr>
            <w:lang w:val="el-GR"/>
          </w:rPr>
          <w:t xml:space="preserve"> όλους</w:t>
        </w:r>
      </w:ins>
      <w:ins w:id="273" w:author="Κωνσταντίνος" w:date="2023-01-07T21:03:00Z">
        <w:r>
          <w:rPr>
            <w:lang w:val="el-GR"/>
          </w:rPr>
          <w:t xml:space="preserve"> </w:t>
        </w:r>
      </w:ins>
      <w:ins w:id="274" w:author="Κωνσταντίνος" w:date="2023-01-07T21:04:00Z">
        <w:r>
          <w:rPr>
            <w:lang w:val="el-GR"/>
          </w:rPr>
          <w:t xml:space="preserve">τους πελάτες της βάσης. </w:t>
        </w:r>
      </w:ins>
      <w:ins w:id="275" w:author="Κωνσταντίνος" w:date="2023-01-07T21:05:00Z">
        <w:r>
          <w:rPr>
            <w:lang w:val="el-GR"/>
          </w:rPr>
          <w:t xml:space="preserve">Χρησιμοποιώντας το </w:t>
        </w:r>
        <w:r>
          <w:t>ID</w:t>
        </w:r>
        <w:r w:rsidRPr="002C5F19">
          <w:rPr>
            <w:lang w:val="el-GR"/>
            <w:rPrChange w:id="276" w:author="Κωνσταντίνος" w:date="2023-01-07T21:06:00Z">
              <w:rPr/>
            </w:rPrChange>
          </w:rPr>
          <w:t xml:space="preserve"> </w:t>
        </w:r>
        <w:r>
          <w:rPr>
            <w:lang w:val="el-GR"/>
          </w:rPr>
          <w:t xml:space="preserve">του πελάτη μπορεί να επιλεγεί </w:t>
        </w:r>
      </w:ins>
      <w:ins w:id="277" w:author="Κωνσταντίνος" w:date="2023-01-07T21:06:00Z">
        <w:r>
          <w:rPr>
            <w:lang w:val="el-GR"/>
          </w:rPr>
          <w:t>ένας πελάτης. Αφού γίνει η επιλογή προβάλλονται στον χρήστη όλες οι πληροφορίες του πελάτη</w:t>
        </w:r>
      </w:ins>
      <w:ins w:id="278" w:author="Κωνσταντίνος" w:date="2023-01-07T21:07:00Z">
        <w:r>
          <w:rPr>
            <w:lang w:val="el-GR"/>
          </w:rPr>
          <w:t xml:space="preserve"> καθώ</w:t>
        </w:r>
      </w:ins>
      <w:ins w:id="279" w:author="Κωνσταντίνος" w:date="2023-01-07T21:08:00Z">
        <w:r>
          <w:rPr>
            <w:lang w:val="el-GR"/>
          </w:rPr>
          <w:t>ς και κάποιες επιλογές για περισσότερες πληροφορίες που αφορούν τον πελάτη</w:t>
        </w:r>
      </w:ins>
      <w:ins w:id="280" w:author="Κωνσταντίνος" w:date="2023-01-07T21:06:00Z">
        <w:r>
          <w:rPr>
            <w:lang w:val="el-GR"/>
          </w:rPr>
          <w:t>.</w:t>
        </w:r>
      </w:ins>
    </w:p>
    <w:p w14:paraId="0A9EDCCE" w14:textId="77777777" w:rsidR="002C5F19" w:rsidRDefault="002C5F19" w:rsidP="00C06FC1">
      <w:pPr>
        <w:pStyle w:val="Para"/>
        <w:rPr>
          <w:ins w:id="281" w:author="Κωνσταντίνος" w:date="2023-01-07T21:08:00Z"/>
          <w:lang w:val="el-GR"/>
        </w:rPr>
      </w:pPr>
    </w:p>
    <w:p w14:paraId="78CC1D18" w14:textId="08AFF09B" w:rsidR="002C5F19" w:rsidRDefault="002C5F19" w:rsidP="00C06FC1">
      <w:pPr>
        <w:pStyle w:val="Para"/>
        <w:rPr>
          <w:ins w:id="282" w:author="Κωνσταντίνος" w:date="2023-01-07T21:09:00Z"/>
          <w:lang w:val="el-GR"/>
        </w:rPr>
      </w:pPr>
      <w:ins w:id="283" w:author="Κωνσταντίνος" w:date="2023-01-07T21:06:00Z">
        <w:r>
          <w:rPr>
            <w:lang w:val="el-GR"/>
          </w:rPr>
          <w:t xml:space="preserve"> </w:t>
        </w:r>
      </w:ins>
      <w:ins w:id="284" w:author="Κωνσταντίνος" w:date="2023-01-07T21:08:00Z">
        <w:r>
          <w:rPr>
            <w:lang w:val="el-GR"/>
          </w:rPr>
          <w:t xml:space="preserve">         </w:t>
        </w:r>
        <w:r w:rsidRPr="00F51875">
          <w:rPr>
            <w:rStyle w:val="In-textcode"/>
            <w:lang w:val="el-GR"/>
          </w:rPr>
          <w:drawing>
            <wp:inline distT="0" distB="0" distL="0" distR="0" wp14:anchorId="6027BC50" wp14:editId="4766923B">
              <wp:extent cx="2887345" cy="2560320"/>
              <wp:effectExtent l="0" t="0" r="8255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4"/>
                      <a:srcRect t="5971" b="-78"/>
                      <a:stretch/>
                    </pic:blipFill>
                    <pic:spPr bwMode="auto">
                      <a:xfrm>
                        <a:off x="0" y="0"/>
                        <a:ext cx="2887960" cy="256086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lang w:val="el-GR"/>
          </w:rPr>
          <w:t xml:space="preserve">             </w:t>
        </w:r>
        <w:r>
          <w:rPr>
            <w:lang w:val="el-GR"/>
          </w:rPr>
          <w:tab/>
        </w:r>
      </w:ins>
      <w:ins w:id="285" w:author="Κωνσταντίνος" w:date="2023-01-07T21:09:00Z">
        <w:r>
          <w:rPr>
            <w:lang w:val="el-GR"/>
          </w:rPr>
          <w:t xml:space="preserve">    </w:t>
        </w:r>
      </w:ins>
      <w:ins w:id="286" w:author="Κωνσταντίνος" w:date="2023-01-07T21:08:00Z">
        <w:r w:rsidRPr="00F51875">
          <w:rPr>
            <w:rStyle w:val="In-textcode"/>
            <w:lang w:val="el-GR"/>
          </w:rPr>
          <w:drawing>
            <wp:inline distT="0" distB="0" distL="0" distR="0" wp14:anchorId="54DF23A5" wp14:editId="5A174446">
              <wp:extent cx="1869072" cy="2578608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5"/>
                      <a:srcRect t="5076" b="1078"/>
                      <a:stretch/>
                    </pic:blipFill>
                    <pic:spPr bwMode="auto">
                      <a:xfrm>
                        <a:off x="0" y="0"/>
                        <a:ext cx="1872941" cy="258394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D9ECE37" w14:textId="50171BD0" w:rsidR="00FB27C6" w:rsidRDefault="00FB27C6" w:rsidP="00FB27C6">
      <w:pPr>
        <w:pStyle w:val="Normal1"/>
        <w:jc w:val="left"/>
        <w:rPr>
          <w:ins w:id="287" w:author="Κωνσταντίνος" w:date="2023-01-07T21:10:00Z"/>
          <w:lang w:val="el-GR"/>
        </w:rPr>
      </w:pPr>
      <w:ins w:id="288" w:author="Κωνσταντίνος" w:date="2023-01-07T21:10:00Z">
        <w:r>
          <w:rPr>
            <w:lang w:val="el-GR"/>
          </w:rPr>
          <w:t xml:space="preserve">                                   </w:t>
        </w:r>
        <w:r>
          <w:rPr>
            <w:lang w:val="el-GR"/>
          </w:rPr>
          <w:t xml:space="preserve"> </w:t>
        </w:r>
        <w:r>
          <w:rPr>
            <w:lang w:val="el-GR"/>
          </w:rPr>
          <w:t xml:space="preserve">  </w:t>
        </w:r>
      </w:ins>
      <w:ins w:id="289" w:author="Κωνσταντίνος" w:date="2023-01-07T21:12:00Z">
        <w:r>
          <w:rPr>
            <w:lang w:val="el-GR"/>
          </w:rPr>
          <w:t xml:space="preserve">  </w:t>
        </w:r>
      </w:ins>
      <w:ins w:id="290" w:author="Κωνσταντίνος" w:date="2023-01-07T21:10:00Z"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8</w:t>
        </w:r>
        <w:r w:rsidRPr="00A6114A">
          <w:rPr>
            <w:lang w:val="el-GR"/>
          </w:rPr>
          <w:t xml:space="preserve">: </w:t>
        </w:r>
      </w:ins>
      <w:ins w:id="291" w:author="Κωνσταντίνος" w:date="2023-01-07T21:12:00Z">
        <w:r>
          <w:rPr>
            <w:lang w:val="el-GR"/>
          </w:rPr>
          <w:t xml:space="preserve">Προβολή πελατών </w:t>
        </w:r>
      </w:ins>
      <w:ins w:id="292" w:author="Κωνσταντίνος" w:date="2023-01-07T21:10:00Z">
        <w:r>
          <w:rPr>
            <w:lang w:val="el-GR"/>
          </w:rPr>
          <w:t xml:space="preserve">                                            </w:t>
        </w:r>
        <w:r>
          <w:rPr>
            <w:lang w:val="el-GR"/>
          </w:rPr>
          <w:tab/>
          <w:t xml:space="preserve"> </w:t>
        </w:r>
      </w:ins>
      <w:ins w:id="293" w:author="Κωνσταντίνος" w:date="2023-01-07T21:13:00Z">
        <w:r>
          <w:rPr>
            <w:lang w:val="el-GR"/>
          </w:rPr>
          <w:t xml:space="preserve">          </w:t>
        </w:r>
      </w:ins>
      <w:ins w:id="294" w:author="Κωνσταντίνος" w:date="2023-01-07T21:10:00Z">
        <w:r>
          <w:t>Figure</w:t>
        </w:r>
        <w:r>
          <w:rPr>
            <w:lang w:val="el-GR"/>
          </w:rPr>
          <w:t xml:space="preserve"> </w:t>
        </w:r>
      </w:ins>
      <w:ins w:id="295" w:author="Κωνσταντίνος" w:date="2023-01-07T21:12:00Z">
        <w:r>
          <w:rPr>
            <w:lang w:val="el-GR"/>
          </w:rPr>
          <w:t>9</w:t>
        </w:r>
      </w:ins>
      <w:ins w:id="296" w:author="Κωνσταντίνος" w:date="2023-01-07T21:10:00Z">
        <w:r w:rsidRPr="00A6114A">
          <w:rPr>
            <w:lang w:val="el-GR"/>
          </w:rPr>
          <w:t xml:space="preserve">: </w:t>
        </w:r>
      </w:ins>
      <w:ins w:id="297" w:author="Κωνσταντίνος" w:date="2023-01-07T21:13:00Z">
        <w:r>
          <w:rPr>
            <w:lang w:val="el-GR"/>
          </w:rPr>
          <w:t>Πληροφορίες πελάτη</w:t>
        </w:r>
      </w:ins>
    </w:p>
    <w:p w14:paraId="60AE1205" w14:textId="2BDC98B2" w:rsidR="00FB27C6" w:rsidRDefault="00FB27C6" w:rsidP="00C06FC1">
      <w:pPr>
        <w:pStyle w:val="Para"/>
        <w:rPr>
          <w:ins w:id="298" w:author="Κωνσταντίνος" w:date="2023-01-07T21:13:00Z"/>
          <w:lang w:val="el-GR"/>
        </w:rPr>
      </w:pPr>
    </w:p>
    <w:p w14:paraId="48DAA15B" w14:textId="1E7DE23E" w:rsidR="00FB27C6" w:rsidRDefault="00FB27C6" w:rsidP="00C06FC1">
      <w:pPr>
        <w:pStyle w:val="Para"/>
        <w:rPr>
          <w:ins w:id="299" w:author="Κωνσταντίνος" w:date="2023-01-07T21:17:00Z"/>
          <w:lang w:val="el-GR"/>
        </w:rPr>
      </w:pPr>
      <w:ins w:id="300" w:author="Κωνσταντίνος" w:date="2023-01-07T21:16:00Z">
        <w:r>
          <w:rPr>
            <w:lang w:val="el-GR"/>
          </w:rPr>
          <w:t xml:space="preserve">Ο χρήστης μπορεί να προβάλει όλες τις ενοικιάσεις που έχει κάνει ο συγκεκριμένος </w:t>
        </w:r>
      </w:ins>
      <w:ins w:id="301" w:author="Κωνσταντίνος" w:date="2023-01-07T21:17:00Z">
        <w:r>
          <w:rPr>
            <w:lang w:val="el-GR"/>
          </w:rPr>
          <w:t>πελάτης</w:t>
        </w:r>
      </w:ins>
      <w:ins w:id="302" w:author="Κωνσταντίνος" w:date="2023-01-07T21:16:00Z">
        <w:r>
          <w:rPr>
            <w:lang w:val="el-GR"/>
          </w:rPr>
          <w:t>, όλα τα αυτοκίνητα</w:t>
        </w:r>
      </w:ins>
      <w:ins w:id="303" w:author="Κωνσταντίνος" w:date="2023-01-07T21:17:00Z">
        <w:r>
          <w:rPr>
            <w:lang w:val="el-GR"/>
          </w:rPr>
          <w:t xml:space="preserve"> που έχει χρησιμοποιήσει ο συγκεκριμένος χρήστης και τις ζημιές που έχει κάνει. </w:t>
        </w:r>
      </w:ins>
    </w:p>
    <w:p w14:paraId="5E5D36B8" w14:textId="5A0BB3B2" w:rsidR="00FB27C6" w:rsidRDefault="00FB27C6" w:rsidP="00C06FC1">
      <w:pPr>
        <w:pStyle w:val="Para"/>
        <w:rPr>
          <w:ins w:id="304" w:author="Κωνσταντίνος" w:date="2023-01-07T21:17:00Z"/>
          <w:lang w:val="el-GR"/>
        </w:rPr>
      </w:pPr>
    </w:p>
    <w:p w14:paraId="0DF999F2" w14:textId="7CA2B22D" w:rsidR="00FB27C6" w:rsidRPr="009F60EC" w:rsidRDefault="009F60EC" w:rsidP="00C06FC1">
      <w:pPr>
        <w:pStyle w:val="Para"/>
        <w:rPr>
          <w:ins w:id="305" w:author="Κωνσταντίνος" w:date="2023-01-07T21:18:00Z"/>
          <w:rPrChange w:id="306" w:author="Κωνσταντίνος" w:date="2023-01-07T21:21:00Z">
            <w:rPr>
              <w:ins w:id="307" w:author="Κωνσταντίνος" w:date="2023-01-07T21:18:00Z"/>
              <w:lang w:val="el-GR"/>
            </w:rPr>
          </w:rPrChange>
        </w:rPr>
      </w:pPr>
      <w:ins w:id="308" w:author="Κωνσταντίνος" w:date="2023-01-07T21:20:00Z">
        <w:r w:rsidRPr="009F60EC">
          <w:rPr>
            <w:rStyle w:val="In-textcode"/>
            <w:rPrChange w:id="309" w:author="Κωνσταντίνος" w:date="2023-01-07T21:21:00Z">
              <w:rPr>
                <w:rStyle w:val="In-textcode"/>
                <w:lang w:val="el-GR"/>
              </w:rPr>
            </w:rPrChange>
          </w:rPr>
          <w:t xml:space="preserve">  </w:t>
        </w:r>
      </w:ins>
      <w:ins w:id="310" w:author="Κωνσταντίνος" w:date="2023-01-07T21:18:00Z">
        <w:r w:rsidR="00FB27C6" w:rsidRPr="00F51875">
          <w:rPr>
            <w:rStyle w:val="In-textcode"/>
            <w:lang w:val="el-GR"/>
          </w:rPr>
          <w:drawing>
            <wp:inline distT="0" distB="0" distL="0" distR="0" wp14:anchorId="7BCBF6C8" wp14:editId="5AC73ECE">
              <wp:extent cx="1268186" cy="2734208"/>
              <wp:effectExtent l="0" t="0" r="8255" b="9525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81539" cy="276299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11" w:author="Κωνσταντίνος" w:date="2023-01-07T21:19:00Z">
        <w:r w:rsidRPr="009F60EC">
          <w:rPr>
            <w:rStyle w:val="In-textcode"/>
            <w:rPrChange w:id="312" w:author="Κωνσταντίνος" w:date="2023-01-07T21:21:00Z">
              <w:rPr>
                <w:rStyle w:val="In-textcode"/>
                <w:lang w:val="el-GR"/>
              </w:rPr>
            </w:rPrChange>
          </w:rPr>
          <w:t xml:space="preserve"> </w:t>
        </w:r>
      </w:ins>
      <w:ins w:id="313" w:author="Κωνσταντίνος" w:date="2023-01-07T21:20:00Z">
        <w:r w:rsidRPr="009F60EC">
          <w:rPr>
            <w:rStyle w:val="In-textcode"/>
            <w:rPrChange w:id="314" w:author="Κωνσταντίνος" w:date="2023-01-07T21:21:00Z">
              <w:rPr>
                <w:rStyle w:val="In-textcode"/>
                <w:lang w:val="el-GR"/>
              </w:rPr>
            </w:rPrChange>
          </w:rPr>
          <w:t xml:space="preserve">      </w:t>
        </w:r>
      </w:ins>
      <w:ins w:id="315" w:author="Κωνσταντίνος" w:date="2023-01-07T21:19:00Z">
        <w:r w:rsidRPr="00CE0F93">
          <w:rPr>
            <w:rStyle w:val="In-textcode"/>
            <w:lang w:val="el-GR"/>
          </w:rPr>
          <w:drawing>
            <wp:inline distT="0" distB="0" distL="0" distR="0" wp14:anchorId="2CBA2D7A" wp14:editId="213DA7BF">
              <wp:extent cx="2914814" cy="2719335"/>
              <wp:effectExtent l="0" t="0" r="0" b="508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36433" cy="273950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9F60EC">
          <w:rPr>
            <w:rStyle w:val="In-textcode"/>
            <w:rPrChange w:id="316" w:author="Κωνσταντίνος" w:date="2023-01-07T21:21:00Z">
              <w:rPr>
                <w:rStyle w:val="In-textcode"/>
                <w:lang w:val="el-GR"/>
              </w:rPr>
            </w:rPrChange>
          </w:rPr>
          <w:t xml:space="preserve"> </w:t>
        </w:r>
        <w:r w:rsidRPr="00CE0F93">
          <w:rPr>
            <w:rStyle w:val="In-textcode"/>
            <w:lang w:val="el-GR"/>
          </w:rPr>
          <w:drawing>
            <wp:inline distT="0" distB="0" distL="0" distR="0" wp14:anchorId="06D8CCB1" wp14:editId="3A52B214">
              <wp:extent cx="1243839" cy="1408793"/>
              <wp:effectExtent l="0" t="0" r="0" b="127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63212" cy="14307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F034A76" w14:textId="593917FC" w:rsidR="009F60EC" w:rsidRPr="009F60EC" w:rsidRDefault="009F60EC" w:rsidP="00C06FC1">
      <w:pPr>
        <w:pStyle w:val="Para"/>
        <w:rPr>
          <w:ins w:id="317" w:author="Κωνσταντίνος" w:date="2023-01-07T21:20:00Z"/>
          <w:lang w:val="el-GR"/>
        </w:rPr>
      </w:pPr>
      <w:ins w:id="318" w:author="Κωνσταντίνος" w:date="2023-01-07T21:20:00Z">
        <w:r w:rsidRPr="009F60EC">
          <w:rPr>
            <w:lang w:val="el-GR"/>
          </w:rPr>
          <w:t xml:space="preserve">    </w:t>
        </w:r>
        <w:r>
          <w:t>Figure</w:t>
        </w:r>
        <w:r w:rsidRPr="009F60EC">
          <w:rPr>
            <w:lang w:val="el-GR"/>
          </w:rPr>
          <w:t xml:space="preserve"> </w:t>
        </w:r>
        <w:r w:rsidRPr="009F60EC">
          <w:rPr>
            <w:lang w:val="el-GR"/>
            <w:rPrChange w:id="319" w:author="Κωνσταντίνος" w:date="2023-01-07T21:21:00Z">
              <w:rPr/>
            </w:rPrChange>
          </w:rPr>
          <w:t>10</w:t>
        </w:r>
        <w:r w:rsidRPr="009F60EC">
          <w:rPr>
            <w:lang w:val="el-GR"/>
          </w:rPr>
          <w:t xml:space="preserve">: </w:t>
        </w:r>
        <w:r>
          <w:rPr>
            <w:lang w:val="el-GR"/>
          </w:rPr>
          <w:t>Αυτοκίνητα</w:t>
        </w:r>
        <w:r w:rsidRPr="009F60EC">
          <w:rPr>
            <w:lang w:val="el-GR"/>
          </w:rPr>
          <w:t xml:space="preserve"> </w:t>
        </w:r>
        <w:r>
          <w:rPr>
            <w:lang w:val="el-GR"/>
          </w:rPr>
          <w:t>που</w:t>
        </w:r>
        <w:r w:rsidRPr="009F60EC">
          <w:rPr>
            <w:lang w:val="el-GR"/>
          </w:rPr>
          <w:t xml:space="preserve"> </w:t>
        </w:r>
      </w:ins>
      <w:ins w:id="320" w:author="Κωνσταντίνος" w:date="2023-01-07T21:21:00Z">
        <w:r w:rsidRPr="009F60EC">
          <w:rPr>
            <w:lang w:val="el-GR"/>
          </w:rPr>
          <w:t xml:space="preserve">    </w:t>
        </w:r>
        <w:r w:rsidRPr="009F60EC">
          <w:rPr>
            <w:lang w:val="el-GR"/>
          </w:rPr>
          <w:t xml:space="preserve">                             </w:t>
        </w:r>
        <w:r>
          <w:t>Figure</w:t>
        </w:r>
        <w:r w:rsidRPr="009F60EC">
          <w:rPr>
            <w:lang w:val="el-GR"/>
          </w:rPr>
          <w:t xml:space="preserve"> 1</w:t>
        </w:r>
        <w:r w:rsidRPr="009F60EC">
          <w:rPr>
            <w:lang w:val="el-GR"/>
          </w:rPr>
          <w:t xml:space="preserve">1, </w:t>
        </w:r>
        <w:r>
          <w:t>Figure</w:t>
        </w:r>
        <w:r w:rsidRPr="009F60EC">
          <w:rPr>
            <w:lang w:val="el-GR"/>
            <w:rPrChange w:id="321" w:author="Κωνσταντίνος" w:date="2023-01-07T21:21:00Z">
              <w:rPr/>
            </w:rPrChange>
          </w:rPr>
          <w:t xml:space="preserve"> 12</w:t>
        </w:r>
        <w:r w:rsidRPr="009F60EC">
          <w:rPr>
            <w:lang w:val="el-GR"/>
          </w:rPr>
          <w:t>:</w:t>
        </w:r>
        <w:r w:rsidRPr="009F60EC">
          <w:rPr>
            <w:lang w:val="el-GR"/>
            <w:rPrChange w:id="322" w:author="Κωνσταντίνος" w:date="2023-01-07T21:21:00Z">
              <w:rPr/>
            </w:rPrChange>
          </w:rPr>
          <w:t xml:space="preserve"> </w:t>
        </w:r>
        <w:r>
          <w:rPr>
            <w:lang w:val="el-GR"/>
          </w:rPr>
          <w:t xml:space="preserve">Προβολή ζημιών που έχει προκαλέσει ο πελάτης </w:t>
        </w:r>
      </w:ins>
    </w:p>
    <w:p w14:paraId="45121FD6" w14:textId="279CA218" w:rsidR="00FB27C6" w:rsidRPr="009F60EC" w:rsidRDefault="009F60EC" w:rsidP="00C06FC1">
      <w:pPr>
        <w:pStyle w:val="Para"/>
        <w:rPr>
          <w:ins w:id="323" w:author="Κωνσταντίνος" w:date="2023-01-07T21:10:00Z"/>
          <w:lang w:val="el-GR"/>
        </w:rPr>
      </w:pPr>
      <w:ins w:id="324" w:author="Κωνσταντίνος" w:date="2023-01-07T21:20:00Z">
        <w:r>
          <w:rPr>
            <w:lang w:val="el-GR"/>
          </w:rPr>
          <w:t>έχει χρησιμοποιήσει ο πελάτης</w:t>
        </w:r>
      </w:ins>
    </w:p>
    <w:p w14:paraId="12445CDF" w14:textId="04E62175" w:rsidR="00FB27C6" w:rsidRDefault="00FB27C6" w:rsidP="00C06FC1">
      <w:pPr>
        <w:pStyle w:val="Para"/>
        <w:rPr>
          <w:ins w:id="325" w:author="Κωνσταντίνος" w:date="2023-01-07T21:24:00Z"/>
          <w:lang w:val="el-GR"/>
        </w:rPr>
      </w:pPr>
    </w:p>
    <w:p w14:paraId="0B9E487E" w14:textId="3720E7C6" w:rsidR="002E45BD" w:rsidRDefault="002E45BD" w:rsidP="00C06FC1">
      <w:pPr>
        <w:pStyle w:val="Para"/>
        <w:rPr>
          <w:ins w:id="326" w:author="Κωνσταντίνος" w:date="2023-01-07T21:25:00Z"/>
          <w:lang w:val="el-GR"/>
        </w:rPr>
      </w:pPr>
      <w:ins w:id="327" w:author="Κωνσταντίνος" w:date="2023-01-07T21:24:00Z">
        <w:r>
          <w:rPr>
            <w:lang w:val="el-GR"/>
          </w:rPr>
          <w:t>Τέλος ο χρήστης έχει τη δυνατότητα να ενημερώσει τα στοιχεία του πελάτη. Η λειτουργ</w:t>
        </w:r>
      </w:ins>
      <w:ins w:id="328" w:author="Κωνσταντίνος" w:date="2023-01-07T21:25:00Z">
        <w:r>
          <w:rPr>
            <w:lang w:val="el-GR"/>
          </w:rPr>
          <w:t>εία αυτή βοηθάει τον χρήστη σε περιπτώσεις όπου έχουν γίνει λάθη</w:t>
        </w:r>
      </w:ins>
      <w:ins w:id="329" w:author="Κωνσταντίνος" w:date="2023-01-07T21:24:00Z">
        <w:r>
          <w:rPr>
            <w:lang w:val="el-GR"/>
          </w:rPr>
          <w:t xml:space="preserve">. </w:t>
        </w:r>
      </w:ins>
    </w:p>
    <w:p w14:paraId="04686A7B" w14:textId="133B6E08" w:rsidR="002E45BD" w:rsidRDefault="002E45BD" w:rsidP="00C06FC1">
      <w:pPr>
        <w:pStyle w:val="Para"/>
        <w:rPr>
          <w:ins w:id="330" w:author="Κωνσταντίνος" w:date="2023-01-07T21:25:00Z"/>
          <w:lang w:val="el-GR"/>
        </w:rPr>
      </w:pPr>
    </w:p>
    <w:p w14:paraId="69F8D51D" w14:textId="132C771E" w:rsidR="002E45BD" w:rsidRDefault="002E45BD" w:rsidP="00C06FC1">
      <w:pPr>
        <w:pStyle w:val="Para"/>
        <w:rPr>
          <w:ins w:id="331" w:author="Κωνσταντίνος" w:date="2023-01-07T21:25:00Z"/>
          <w:lang w:val="el-GR"/>
        </w:rPr>
      </w:pPr>
      <w:ins w:id="332" w:author="Κωνσταντίνος" w:date="2023-01-07T21:25:00Z">
        <w:r>
          <w:rPr>
            <w:lang w:val="el-GR"/>
          </w:rPr>
          <w:lastRenderedPageBreak/>
          <w:t xml:space="preserve">                                                                                      </w:t>
        </w:r>
        <w:r w:rsidRPr="00CE0F93">
          <w:rPr>
            <w:rStyle w:val="In-textcode"/>
            <w:lang w:val="el-GR"/>
          </w:rPr>
          <w:drawing>
            <wp:inline distT="0" distB="0" distL="0" distR="0" wp14:anchorId="2F82C775" wp14:editId="472AAA6C">
              <wp:extent cx="2000794" cy="3753556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08332" cy="37676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898434" w14:textId="6223F599" w:rsidR="002E45BD" w:rsidRPr="002C5F19" w:rsidRDefault="002E45BD" w:rsidP="00C06FC1">
      <w:pPr>
        <w:pStyle w:val="Para"/>
        <w:rPr>
          <w:ins w:id="333" w:author="Κωνσταντίνος" w:date="2023-01-07T20:37:00Z"/>
          <w:lang w:val="el-GR"/>
        </w:rPr>
        <w:pPrChange w:id="334" w:author="Κωνσταντίνος" w:date="2023-01-07T21:27:00Z">
          <w:pPr>
            <w:pStyle w:val="Head3"/>
          </w:pPr>
        </w:pPrChange>
      </w:pPr>
      <w:ins w:id="335" w:author="Κωνσταντίνος" w:date="2023-01-07T21:25:00Z">
        <w:r>
          <w:rPr>
            <w:lang w:val="el-GR"/>
          </w:rPr>
          <w:t xml:space="preserve">                                                            </w:t>
        </w:r>
      </w:ins>
      <w:ins w:id="336" w:author="Κωνσταντίνος" w:date="2023-01-07T21:26:00Z">
        <w:r>
          <w:rPr>
            <w:lang w:val="el-GR"/>
          </w:rPr>
          <w:t xml:space="preserve">                      </w:t>
        </w:r>
      </w:ins>
      <w:ins w:id="337" w:author="Κωνσταντίνος" w:date="2023-01-07T21:25:00Z">
        <w:r>
          <w:t>Figure</w:t>
        </w:r>
        <w:r w:rsidRPr="009F60EC">
          <w:rPr>
            <w:lang w:val="el-GR"/>
          </w:rPr>
          <w:t xml:space="preserve"> </w:t>
        </w:r>
        <w:r w:rsidRPr="0015792C">
          <w:rPr>
            <w:lang w:val="el-GR"/>
          </w:rPr>
          <w:t>1</w:t>
        </w:r>
      </w:ins>
      <w:ins w:id="338" w:author="Κωνσταντίνος" w:date="2023-01-07T21:26:00Z">
        <w:r>
          <w:rPr>
            <w:lang w:val="el-GR"/>
          </w:rPr>
          <w:t>3</w:t>
        </w:r>
      </w:ins>
      <w:ins w:id="339" w:author="Κωνσταντίνος" w:date="2023-01-07T21:25:00Z">
        <w:r w:rsidRPr="009F60EC">
          <w:rPr>
            <w:lang w:val="el-GR"/>
          </w:rPr>
          <w:t xml:space="preserve">: </w:t>
        </w:r>
      </w:ins>
      <w:ins w:id="340" w:author="Κωνσταντίνος" w:date="2023-01-07T21:26:00Z">
        <w:r>
          <w:rPr>
            <w:lang w:val="el-GR"/>
          </w:rPr>
          <w:t>Ενημέρωση πληροφοριών πελάτη</w:t>
        </w:r>
      </w:ins>
    </w:p>
    <w:p w14:paraId="5D6B0518" w14:textId="30D1769B" w:rsidR="005016DC" w:rsidRDefault="00C06FC1" w:rsidP="005016DC">
      <w:pPr>
        <w:pStyle w:val="Head3"/>
        <w:rPr>
          <w:ins w:id="341" w:author="Κωνσταντίνος" w:date="2023-01-07T21:27:00Z"/>
          <w:lang w:val="el-GR"/>
        </w:rPr>
      </w:pPr>
      <w:ins w:id="342" w:author="Κωνσταντίνος" w:date="2023-01-07T21:26:00Z">
        <w:r>
          <w:rPr>
            <w:lang w:val="el-GR"/>
          </w:rPr>
          <w:t xml:space="preserve"> Ενοικιάσεις </w:t>
        </w:r>
      </w:ins>
    </w:p>
    <w:p w14:paraId="6EBFD96B" w14:textId="7A41DF74" w:rsidR="00C06FC1" w:rsidRDefault="00C06FC1" w:rsidP="00C06FC1">
      <w:pPr>
        <w:pStyle w:val="Para"/>
        <w:rPr>
          <w:ins w:id="343" w:author="Κωνσταντίνος" w:date="2023-01-07T21:27:00Z"/>
          <w:lang w:val="el-GR"/>
        </w:rPr>
      </w:pPr>
    </w:p>
    <w:p w14:paraId="4C2659A7" w14:textId="632BC0B4" w:rsidR="00C06FC1" w:rsidRDefault="00C06FC1" w:rsidP="00C06FC1">
      <w:pPr>
        <w:pStyle w:val="Para"/>
        <w:rPr>
          <w:ins w:id="344" w:author="Κωνσταντίνος" w:date="2023-01-07T21:27:00Z"/>
          <w:lang w:val="el-GR"/>
        </w:rPr>
      </w:pPr>
      <w:ins w:id="345" w:author="Κωνσταντίνος" w:date="2023-01-07T21:27:00Z">
        <w:r w:rsidRPr="005204D6">
          <w:rPr>
            <w:rStyle w:val="In-textcode"/>
            <w:lang w:val="el-GR"/>
          </w:rPr>
          <w:drawing>
            <wp:inline distT="0" distB="0" distL="0" distR="0" wp14:anchorId="06FF4FDE" wp14:editId="0BA7A5BC">
              <wp:extent cx="1844200" cy="990686"/>
              <wp:effectExtent l="0" t="0" r="3810" b="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44200" cy="9906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8CA644" w14:textId="0CEC2C3C" w:rsidR="00C06FC1" w:rsidRPr="00C06FC1" w:rsidRDefault="00C06FC1" w:rsidP="00C06FC1">
      <w:pPr>
        <w:pStyle w:val="Para"/>
        <w:rPr>
          <w:ins w:id="346" w:author="Κωνσταντίνος" w:date="2023-01-07T20:37:00Z"/>
          <w:lang w:val="el-GR"/>
        </w:rPr>
        <w:pPrChange w:id="347" w:author="Κωνσταντίνος" w:date="2023-01-07T21:27:00Z">
          <w:pPr>
            <w:pStyle w:val="Head3"/>
          </w:pPr>
        </w:pPrChange>
      </w:pPr>
      <w:ins w:id="348" w:author="Κωνσταντίνος" w:date="2023-01-07T21:27:00Z">
        <w:r w:rsidRPr="005204D6">
          <w:rPr>
            <w:rStyle w:val="In-textcode"/>
            <w:lang w:val="el-GR"/>
          </w:rPr>
          <w:drawing>
            <wp:inline distT="0" distB="0" distL="0" distR="0" wp14:anchorId="5B69AEC5" wp14:editId="0062A585">
              <wp:extent cx="3214962" cy="2993572"/>
              <wp:effectExtent l="0" t="0" r="508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21706" cy="29998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F3833F9" w14:textId="589A414A" w:rsidR="008B473A" w:rsidRDefault="00C06FC1" w:rsidP="005016DC">
      <w:pPr>
        <w:pStyle w:val="Head3"/>
        <w:pPrChange w:id="349" w:author="Κωνσταντίνος" w:date="2023-01-07T20:35:00Z">
          <w:pPr>
            <w:pStyle w:val="Head2"/>
          </w:pPr>
        </w:pPrChange>
      </w:pPr>
      <w:ins w:id="350" w:author="Κωνσταντίνος" w:date="2023-01-07T21:26:00Z">
        <w:r>
          <w:rPr>
            <w:lang w:val="el-GR"/>
          </w:rPr>
          <w:lastRenderedPageBreak/>
          <w:t xml:space="preserve"> Στατιστικά </w:t>
        </w:r>
      </w:ins>
      <w:del w:id="351" w:author="Κωνσταντίνος" w:date="2023-01-07T20:34:00Z">
        <w:r w:rsidR="008B473A" w:rsidDel="005016DC">
          <w:rPr>
            <w:lang w:val="el-GR"/>
          </w:rPr>
          <w:delText>ς</w:delText>
        </w:r>
      </w:del>
    </w:p>
    <w:p w14:paraId="3C6B3B82" w14:textId="69D27AB3" w:rsidR="00820010" w:rsidRPr="005016DC" w:rsidRDefault="008B473A" w:rsidP="008B473A">
      <w:pPr>
        <w:pStyle w:val="Normal1"/>
        <w:rPr>
          <w:ins w:id="352" w:author="Κωνσταντίνος" w:date="2023-01-07T17:57:00Z"/>
          <w:lang w:val="el-GR"/>
          <w:rPrChange w:id="353" w:author="Κωνσταντίνος" w:date="2023-01-07T20:34:00Z">
            <w:rPr>
              <w:ins w:id="354" w:author="Κωνσταντίνος" w:date="2023-01-07T17:57:00Z"/>
            </w:rPr>
          </w:rPrChange>
        </w:rPr>
      </w:pPr>
      <w:del w:id="355" w:author="Κωνσταντίνος" w:date="2023-01-07T20:33:00Z">
        <w:r w:rsidDel="005016DC">
          <w:rPr>
            <w:lang w:val="el-GR"/>
          </w:rPr>
          <w:delText xml:space="preserve">Για την διαπίστωση της ομαλής λειτουργίας της βάσης απαιτείται η εγκατάσταση της </w:delText>
        </w:r>
        <w:r w:rsidDel="005016DC">
          <w:delText>SQLite</w:delText>
        </w:r>
        <w:r w:rsidDel="005016DC">
          <w:rPr>
            <w:lang w:val="el-GR"/>
          </w:rPr>
          <w:delText>, όπως μας υποδείχθηκε κατά τις εργαστηριακές ασκήσεις, καθώς και επιπλέον</w:delText>
        </w:r>
      </w:del>
    </w:p>
    <w:p w14:paraId="2BD64CB3" w14:textId="6B55E046" w:rsidR="005016DC" w:rsidRDefault="00076E8D" w:rsidP="008B473A">
      <w:pPr>
        <w:pStyle w:val="Normal1"/>
        <w:rPr>
          <w:ins w:id="356" w:author="Κωνσταντίνος" w:date="2023-01-07T20:35:00Z"/>
        </w:rPr>
      </w:pPr>
      <w:ins w:id="357" w:author="Κωνσταντίνος" w:date="2023-01-07T19:27:00Z">
        <w:r>
          <w:t xml:space="preserve">    </w:t>
        </w:r>
      </w:ins>
    </w:p>
    <w:p w14:paraId="30C60693" w14:textId="77777777" w:rsidR="005016DC" w:rsidRDefault="005016DC" w:rsidP="008B473A">
      <w:pPr>
        <w:pStyle w:val="Normal1"/>
        <w:rPr>
          <w:ins w:id="358" w:author="Κωνσταντίνος" w:date="2023-01-07T20:35:00Z"/>
        </w:rPr>
      </w:pPr>
    </w:p>
    <w:p w14:paraId="5D5431AE" w14:textId="02D677AA" w:rsidR="00F51875" w:rsidRDefault="00076E8D" w:rsidP="008B473A">
      <w:pPr>
        <w:pStyle w:val="Normal1"/>
        <w:rPr>
          <w:ins w:id="359" w:author="Κωνσταντίνος" w:date="2023-01-07T18:14:00Z"/>
        </w:rPr>
      </w:pPr>
      <w:ins w:id="360" w:author="Κωνσταντίνος" w:date="2023-01-07T19:27:00Z">
        <w:r>
          <w:t xml:space="preserve"> </w:t>
        </w:r>
      </w:ins>
    </w:p>
    <w:p w14:paraId="2F5E4DA7" w14:textId="2C7CC212" w:rsidR="00F51875" w:rsidRDefault="00F51875" w:rsidP="008B473A">
      <w:pPr>
        <w:pStyle w:val="Normal1"/>
        <w:rPr>
          <w:ins w:id="361" w:author="Κωνσταντίνος" w:date="2023-01-07T18:14:00Z"/>
        </w:rPr>
      </w:pPr>
    </w:p>
    <w:p w14:paraId="492DEB07" w14:textId="58510666" w:rsidR="00F51875" w:rsidRDefault="00F51875" w:rsidP="008B473A">
      <w:pPr>
        <w:pStyle w:val="Normal1"/>
        <w:rPr>
          <w:ins w:id="362" w:author="Κωνσταντίνος" w:date="2023-01-07T18:14:00Z"/>
        </w:rPr>
      </w:pPr>
    </w:p>
    <w:p w14:paraId="35173064" w14:textId="6C86ECEC" w:rsidR="00F51875" w:rsidRPr="00820010" w:rsidRDefault="00F51875" w:rsidP="008B473A">
      <w:pPr>
        <w:pStyle w:val="Normal1"/>
        <w:rPr>
          <w:rPrChange w:id="363" w:author="Κωνσταντίνος" w:date="2023-01-07T17:31:00Z">
            <w:rPr>
              <w:lang w:val="el-GR"/>
            </w:rPr>
          </w:rPrChange>
        </w:rPr>
      </w:pPr>
    </w:p>
    <w:p w14:paraId="4B685B19" w14:textId="6A0A5870" w:rsidR="008B473A" w:rsidRDefault="008B473A" w:rsidP="005C0BDA">
      <w:pPr>
        <w:pStyle w:val="Normal1"/>
        <w:rPr>
          <w:ins w:id="364" w:author="Κωνσταντίνος" w:date="2023-01-07T18:15:00Z"/>
          <w:rStyle w:val="In-textcode"/>
          <w:lang w:val="el-GR"/>
        </w:rPr>
      </w:pPr>
    </w:p>
    <w:p w14:paraId="29EFB3B4" w14:textId="6323A2AE" w:rsidR="00F51875" w:rsidRDefault="00F51875" w:rsidP="005C0BDA">
      <w:pPr>
        <w:pStyle w:val="Normal1"/>
        <w:rPr>
          <w:ins w:id="365" w:author="Κωνσταντίνος" w:date="2023-01-07T18:20:00Z"/>
          <w:rStyle w:val="In-textcode"/>
          <w:lang w:val="el-GR"/>
        </w:rPr>
      </w:pPr>
    </w:p>
    <w:p w14:paraId="33D53617" w14:textId="6F1CE74C" w:rsidR="00F51875" w:rsidRDefault="00F51875" w:rsidP="005C0BDA">
      <w:pPr>
        <w:pStyle w:val="Normal1"/>
        <w:rPr>
          <w:ins w:id="366" w:author="Κωνσταντίνος" w:date="2023-01-07T18:20:00Z"/>
          <w:rStyle w:val="In-textcode"/>
          <w:lang w:val="el-GR"/>
        </w:rPr>
      </w:pPr>
    </w:p>
    <w:p w14:paraId="4EE7E854" w14:textId="1C89AA97" w:rsidR="00F51875" w:rsidRDefault="00F51875" w:rsidP="005C0BDA">
      <w:pPr>
        <w:pStyle w:val="Normal1"/>
        <w:rPr>
          <w:ins w:id="367" w:author="Κωνσταντίνος" w:date="2023-01-07T18:20:00Z"/>
          <w:rStyle w:val="In-textcode"/>
          <w:lang w:val="el-GR"/>
        </w:rPr>
      </w:pPr>
    </w:p>
    <w:p w14:paraId="7AA45288" w14:textId="06DADF9B" w:rsidR="00F51875" w:rsidRDefault="00F51875" w:rsidP="005C0BDA">
      <w:pPr>
        <w:pStyle w:val="Normal1"/>
        <w:rPr>
          <w:ins w:id="368" w:author="Κωνσταντίνος" w:date="2023-01-07T18:22:00Z"/>
          <w:rStyle w:val="In-textcode"/>
          <w:lang w:val="el-GR"/>
        </w:rPr>
      </w:pPr>
    </w:p>
    <w:p w14:paraId="1CA66103" w14:textId="43880E70" w:rsidR="00CE0F93" w:rsidRDefault="00CE0F93" w:rsidP="005C0BDA">
      <w:pPr>
        <w:pStyle w:val="Normal1"/>
        <w:rPr>
          <w:ins w:id="369" w:author="Κωνσταντίνος" w:date="2023-01-07T18:22:00Z"/>
          <w:rStyle w:val="In-textcode"/>
          <w:lang w:val="el-GR"/>
        </w:rPr>
      </w:pPr>
    </w:p>
    <w:p w14:paraId="559EACC3" w14:textId="031B811E" w:rsidR="00CE0F93" w:rsidRDefault="00CE0F93" w:rsidP="005C0BDA">
      <w:pPr>
        <w:pStyle w:val="Normal1"/>
        <w:rPr>
          <w:ins w:id="370" w:author="Κωνσταντίνος" w:date="2023-01-07T18:24:00Z"/>
          <w:rStyle w:val="In-textcode"/>
          <w:lang w:val="el-GR"/>
        </w:rPr>
      </w:pPr>
    </w:p>
    <w:p w14:paraId="5C668EEB" w14:textId="20E10AAF" w:rsidR="00CE0F93" w:rsidRDefault="00CE0F93" w:rsidP="005C0BDA">
      <w:pPr>
        <w:pStyle w:val="Normal1"/>
        <w:rPr>
          <w:ins w:id="371" w:author="Κωνσταντίνος" w:date="2023-01-07T18:34:00Z"/>
          <w:rStyle w:val="In-textcode"/>
          <w:lang w:val="el-GR"/>
        </w:rPr>
      </w:pPr>
    </w:p>
    <w:p w14:paraId="74EA6EFE" w14:textId="5B0A2E07" w:rsidR="005204D6" w:rsidRDefault="005204D6" w:rsidP="005C0BDA">
      <w:pPr>
        <w:pStyle w:val="Normal1"/>
        <w:rPr>
          <w:ins w:id="372" w:author="Κωνσταντίνος" w:date="2023-01-07T18:36:00Z"/>
          <w:rStyle w:val="In-textcode"/>
          <w:lang w:val="el-GR"/>
        </w:rPr>
      </w:pPr>
    </w:p>
    <w:p w14:paraId="1BFF8805" w14:textId="1B4DB1D2" w:rsidR="005204D6" w:rsidRDefault="005204D6" w:rsidP="005C0BDA">
      <w:pPr>
        <w:pStyle w:val="Normal1"/>
        <w:rPr>
          <w:ins w:id="373" w:author="Κωνσταντίνος" w:date="2023-01-07T18:37:00Z"/>
          <w:rStyle w:val="In-textcode"/>
          <w:lang w:val="el-GR"/>
        </w:rPr>
      </w:pPr>
    </w:p>
    <w:p w14:paraId="3732FAE1" w14:textId="0F1B1844" w:rsidR="005204D6" w:rsidRPr="005204D6" w:rsidRDefault="005204D6" w:rsidP="005C0BDA">
      <w:pPr>
        <w:pStyle w:val="Normal1"/>
        <w:rPr>
          <w:rStyle w:val="In-textcode"/>
          <w:lang w:val="el-GR"/>
        </w:rPr>
      </w:pPr>
      <w:ins w:id="374" w:author="Κωνσταντίνος" w:date="2023-01-07T18:37:00Z">
        <w:r w:rsidRPr="005204D6">
          <w:rPr>
            <w:rStyle w:val="In-textcode"/>
            <w:lang w:val="el-GR"/>
          </w:rPr>
          <w:lastRenderedPageBreak/>
          <w:drawing>
            <wp:inline distT="0" distB="0" distL="0" distR="0" wp14:anchorId="78BC4164" wp14:editId="0F5331F4">
              <wp:extent cx="2221245" cy="5088573"/>
              <wp:effectExtent l="0" t="0" r="7620" b="0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26158" cy="50998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75" w:author="Κωνσταντίνος" w:date="2023-01-07T18:38:00Z">
        <w:r w:rsidRPr="005204D6">
          <w:rPr>
            <w:rStyle w:val="In-textcode"/>
            <w:lang w:val="el-GR"/>
          </w:rPr>
          <w:drawing>
            <wp:inline distT="0" distB="0" distL="0" distR="0" wp14:anchorId="0F910B9F" wp14:editId="28F03584">
              <wp:extent cx="1119568" cy="1785257"/>
              <wp:effectExtent l="0" t="0" r="4445" b="5715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22530" cy="17899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204D6">
          <w:rPr>
            <w:rStyle w:val="In-textcode"/>
            <w:lang w:val="el-GR"/>
          </w:rPr>
          <w:drawing>
            <wp:inline distT="0" distB="0" distL="0" distR="0" wp14:anchorId="6227849C" wp14:editId="59F080F5">
              <wp:extent cx="1237650" cy="1719943"/>
              <wp:effectExtent l="0" t="0" r="635" b="0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39927" cy="172310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76" w:author="Κωνσταντίνος" w:date="2023-01-07T18:39:00Z">
        <w:r w:rsidRPr="005204D6">
          <w:rPr>
            <w:noProof/>
          </w:rPr>
          <w:t xml:space="preserve"> </w:t>
        </w:r>
        <w:r w:rsidRPr="005204D6">
          <w:rPr>
            <w:rStyle w:val="In-textcode"/>
            <w:lang w:val="el-GR"/>
          </w:rPr>
          <w:drawing>
            <wp:inline distT="0" distB="0" distL="0" distR="0" wp14:anchorId="5944C8A0" wp14:editId="741D5DB1">
              <wp:extent cx="1770520" cy="5480957"/>
              <wp:effectExtent l="0" t="0" r="1270" b="5715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74542" cy="549340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77" w:author="Κωνσταντίνος" w:date="2023-01-07T18:40:00Z">
        <w:r w:rsidRPr="005204D6">
          <w:rPr>
            <w:noProof/>
          </w:rPr>
          <w:t xml:space="preserve"> </w:t>
        </w:r>
        <w:r w:rsidRPr="005204D6">
          <w:rPr>
            <w:noProof/>
          </w:rPr>
          <w:drawing>
            <wp:inline distT="0" distB="0" distL="0" distR="0" wp14:anchorId="264F8295" wp14:editId="69EAB77B">
              <wp:extent cx="1540329" cy="1345672"/>
              <wp:effectExtent l="0" t="0" r="3175" b="6985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42584" cy="134764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204D6">
          <w:rPr>
            <w:noProof/>
          </w:rPr>
          <w:t xml:space="preserve"> </w:t>
        </w:r>
        <w:r w:rsidRPr="005204D6">
          <w:rPr>
            <w:noProof/>
          </w:rPr>
          <w:drawing>
            <wp:inline distT="0" distB="0" distL="0" distR="0" wp14:anchorId="2ECD49B9" wp14:editId="45C42A0D">
              <wp:extent cx="1324288" cy="1343297"/>
              <wp:effectExtent l="0" t="0" r="9525" b="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28295" cy="13473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78" w:author="Κωνσταντίνος" w:date="2023-01-07T18:41:00Z">
        <w:r w:rsidRPr="005204D6">
          <w:rPr>
            <w:noProof/>
          </w:rPr>
          <w:t xml:space="preserve"> </w:t>
        </w:r>
        <w:r w:rsidRPr="005204D6">
          <w:rPr>
            <w:noProof/>
          </w:rPr>
          <w:drawing>
            <wp:inline distT="0" distB="0" distL="0" distR="0" wp14:anchorId="21918354" wp14:editId="161DDB06">
              <wp:extent cx="2296886" cy="1740853"/>
              <wp:effectExtent l="0" t="0" r="8255" b="0"/>
              <wp:docPr id="25" name="Picture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01823" cy="1744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204D6">
          <w:rPr>
            <w:noProof/>
          </w:rPr>
          <w:t xml:space="preserve"> </w:t>
        </w:r>
        <w:r w:rsidRPr="005204D6">
          <w:rPr>
            <w:noProof/>
          </w:rPr>
          <w:drawing>
            <wp:inline distT="0" distB="0" distL="0" distR="0" wp14:anchorId="2BDEE504" wp14:editId="4089CD79">
              <wp:extent cx="1355271" cy="536741"/>
              <wp:effectExtent l="0" t="0" r="0" b="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62202" cy="5394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5204D6" w:rsidRPr="005204D6" w:rsidSect="00E36648">
      <w:headerReference w:type="even" r:id="rId40"/>
      <w:headerReference w:type="default" r:id="rId41"/>
      <w:footerReference w:type="even" r:id="rId42"/>
      <w:footerReference w:type="default" r:id="rId43"/>
      <w:pgSz w:w="12240" w:h="15840"/>
      <w:pgMar w:top="1140" w:right="1080" w:bottom="1240" w:left="1080" w:header="720" w:footer="720" w:gutter="0"/>
      <w:pgNumType w:start="1"/>
      <w:cols w:space="720"/>
      <w:noEndnote/>
      <w:titlePg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6" w:author="Κωνσταντίνος" w:date="2023-01-07T16:14:00Z" w:initials="Κ">
    <w:p w14:paraId="6A37C1BA" w14:textId="116BB816" w:rsidR="00762927" w:rsidRPr="00762927" w:rsidRDefault="00762927">
      <w:pPr>
        <w:pStyle w:val="CommentText"/>
        <w:rPr>
          <w:lang w:val="el-GR"/>
        </w:rPr>
      </w:pPr>
      <w:r>
        <w:rPr>
          <w:rStyle w:val="CommentReference"/>
        </w:rPr>
        <w:annotationRef/>
      </w:r>
      <w:r>
        <w:rPr>
          <w:lang w:val="el-GR"/>
        </w:rPr>
        <w:t>Αυτό θα το έβγαζα γιατί στο τελικό θα έιναι όλα τα δεδομένα μέσα στο αρχείο της βάσης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A37C1B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6418D2" w16cex:dateUtc="2023-01-07T14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A37C1BA" w16cid:durableId="276418D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30B76D" w14:textId="77777777" w:rsidR="00FD56F8" w:rsidRDefault="00FD56F8" w:rsidP="0041699B">
      <w:r>
        <w:separator/>
      </w:r>
    </w:p>
  </w:endnote>
  <w:endnote w:type="continuationSeparator" w:id="0">
    <w:p w14:paraId="2F59CD5C" w14:textId="77777777" w:rsidR="00FD56F8" w:rsidRDefault="00FD56F8" w:rsidP="00416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EA722AD-C1F2-4EA0-B23E-F2E4C0C24794}"/>
    <w:embedBold r:id="rId2" w:fontKey="{86BB206F-926F-41E0-8381-719F4D36C0A0}"/>
    <w:embedItalic r:id="rId3" w:fontKey="{CC681F68-B3E0-411D-9847-0507CDD868A1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59F53F5-CD62-4C8F-A02C-CD8EE9516DCE}"/>
    <w:embedBold r:id="rId5" w:fontKey="{ECF42CC3-AF48-4902-A2AA-E36FDC49D3E2}"/>
    <w:embedItalic r:id="rId6" w:fontKey="{53FC53BD-F39D-415F-8243-532B0002D4A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82B40ED-60E9-4FFE-8687-79E8F98AEBA5}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53F482F-1A19-42DC-A0DC-FC8EC2BFACD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A9E5F" w14:textId="77777777" w:rsidR="00AB5880" w:rsidRDefault="00AB5880" w:rsidP="0041699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315F9" w14:textId="77777777" w:rsidR="00AB5880" w:rsidRDefault="00AB5880" w:rsidP="0041699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985584" w14:textId="77777777" w:rsidR="00FD56F8" w:rsidRDefault="00FD56F8" w:rsidP="0041699B">
      <w:r>
        <w:separator/>
      </w:r>
    </w:p>
  </w:footnote>
  <w:footnote w:type="continuationSeparator" w:id="0">
    <w:p w14:paraId="68B7BDE2" w14:textId="77777777" w:rsidR="00FD56F8" w:rsidRDefault="00FD56F8" w:rsidP="004169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D9726" w14:textId="77777777" w:rsidR="00AB5880" w:rsidRDefault="00AB5880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4C952" w14:textId="77777777" w:rsidR="00AB5880" w:rsidRDefault="00AB5880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88892C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B34F80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52E86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2B225D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954B3B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8BE33E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EDE578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174FE7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07C315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6E6919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63FEA"/>
    <w:multiLevelType w:val="hybridMultilevel"/>
    <w:tmpl w:val="F4D89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C46E8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EB058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7E5D2E"/>
    <w:multiLevelType w:val="hybridMultilevel"/>
    <w:tmpl w:val="E920FF82"/>
    <w:lvl w:ilvl="0" w:tplc="77A8E678">
      <w:start w:val="1"/>
      <w:numFmt w:val="none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0435D59"/>
    <w:multiLevelType w:val="multilevel"/>
    <w:tmpl w:val="3DFA09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D170EA7"/>
    <w:multiLevelType w:val="multilevel"/>
    <w:tmpl w:val="09B48B1C"/>
    <w:lvl w:ilvl="0">
      <w:start w:val="1"/>
      <w:numFmt w:val="decimal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4" w15:restartNumberingAfterBreak="0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15" w15:restartNumberingAfterBreak="0">
    <w:nsid w:val="35F07435"/>
    <w:multiLevelType w:val="multilevel"/>
    <w:tmpl w:val="A05EC7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36756063"/>
    <w:multiLevelType w:val="multilevel"/>
    <w:tmpl w:val="143CA0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pStyle w:val="Head4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9A65C3A"/>
    <w:multiLevelType w:val="hybridMultilevel"/>
    <w:tmpl w:val="ECB0CF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0444868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876897"/>
    <w:multiLevelType w:val="hybridMultilevel"/>
    <w:tmpl w:val="9284396A"/>
    <w:lvl w:ilvl="0" w:tplc="9DD2010E">
      <w:start w:val="1"/>
      <w:numFmt w:val="none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0" w15:restartNumberingAfterBreak="0">
    <w:nsid w:val="612D4DC5"/>
    <w:multiLevelType w:val="hybridMultilevel"/>
    <w:tmpl w:val="C13A82DE"/>
    <w:lvl w:ilvl="0" w:tplc="0C08F96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04797A"/>
    <w:multiLevelType w:val="hybridMultilevel"/>
    <w:tmpl w:val="E97A8A70"/>
    <w:lvl w:ilvl="0" w:tplc="99FAB936">
      <w:start w:val="1"/>
      <w:numFmt w:val="none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3" w15:restartNumberingAfterBreak="0">
    <w:nsid w:val="6B8E7CF9"/>
    <w:multiLevelType w:val="hybridMultilevel"/>
    <w:tmpl w:val="4E7C556E"/>
    <w:lvl w:ilvl="0" w:tplc="A41A03FE">
      <w:start w:val="1"/>
      <w:numFmt w:val="none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75550C69"/>
    <w:multiLevelType w:val="hybridMultilevel"/>
    <w:tmpl w:val="FC90CED6"/>
    <w:lvl w:ilvl="0" w:tplc="5F581A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num w:numId="1" w16cid:durableId="504438795">
    <w:abstractNumId w:val="25"/>
  </w:num>
  <w:num w:numId="2" w16cid:durableId="1518543810">
    <w:abstractNumId w:val="9"/>
  </w:num>
  <w:num w:numId="3" w16cid:durableId="898714100">
    <w:abstractNumId w:val="7"/>
  </w:num>
  <w:num w:numId="4" w16cid:durableId="1917208653">
    <w:abstractNumId w:val="6"/>
  </w:num>
  <w:num w:numId="5" w16cid:durableId="612513929">
    <w:abstractNumId w:val="5"/>
  </w:num>
  <w:num w:numId="6" w16cid:durableId="622423665">
    <w:abstractNumId w:val="4"/>
  </w:num>
  <w:num w:numId="7" w16cid:durableId="466893984">
    <w:abstractNumId w:val="8"/>
  </w:num>
  <w:num w:numId="8" w16cid:durableId="638269892">
    <w:abstractNumId w:val="3"/>
  </w:num>
  <w:num w:numId="9" w16cid:durableId="443547678">
    <w:abstractNumId w:val="2"/>
  </w:num>
  <w:num w:numId="10" w16cid:durableId="1003124057">
    <w:abstractNumId w:val="1"/>
  </w:num>
  <w:num w:numId="11" w16cid:durableId="1721248909">
    <w:abstractNumId w:val="0"/>
  </w:num>
  <w:num w:numId="12" w16cid:durableId="1563325458">
    <w:abstractNumId w:val="20"/>
  </w:num>
  <w:num w:numId="13" w16cid:durableId="1840073615">
    <w:abstractNumId w:val="13"/>
  </w:num>
  <w:num w:numId="14" w16cid:durableId="2139520092">
    <w:abstractNumId w:val="11"/>
  </w:num>
  <w:num w:numId="15" w16cid:durableId="1322923909">
    <w:abstractNumId w:val="23"/>
  </w:num>
  <w:num w:numId="16" w16cid:durableId="907424266">
    <w:abstractNumId w:val="18"/>
  </w:num>
  <w:num w:numId="17" w16cid:durableId="1535343608">
    <w:abstractNumId w:val="14"/>
  </w:num>
  <w:num w:numId="18" w16cid:durableId="1905212528">
    <w:abstractNumId w:val="22"/>
  </w:num>
  <w:num w:numId="19" w16cid:durableId="982544154">
    <w:abstractNumId w:val="19"/>
  </w:num>
  <w:num w:numId="20" w16cid:durableId="15347819">
    <w:abstractNumId w:val="21"/>
  </w:num>
  <w:num w:numId="21" w16cid:durableId="97874533">
    <w:abstractNumId w:val="12"/>
  </w:num>
  <w:num w:numId="22" w16cid:durableId="1948273407">
    <w:abstractNumId w:val="16"/>
  </w:num>
  <w:num w:numId="23" w16cid:durableId="799150565">
    <w:abstractNumId w:val="15"/>
  </w:num>
  <w:num w:numId="24" w16cid:durableId="1482624849">
    <w:abstractNumId w:val="17"/>
  </w:num>
  <w:num w:numId="25" w16cid:durableId="1664820833">
    <w:abstractNumId w:val="10"/>
  </w:num>
  <w:num w:numId="26" w16cid:durableId="1556355376">
    <w:abstractNumId w:val="24"/>
  </w:num>
  <w:numIdMacAtCleanup w:val="2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Κωνσταντίνος">
    <w15:presenceInfo w15:providerId="Windows Live" w15:userId="eb320c6383b04a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attachedTemplate r:id="rId1"/>
  <w:trackRevisions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74AAD"/>
    <w:rsid w:val="00000C54"/>
    <w:rsid w:val="00000E80"/>
    <w:rsid w:val="00000F44"/>
    <w:rsid w:val="0000144E"/>
    <w:rsid w:val="00002459"/>
    <w:rsid w:val="000030F1"/>
    <w:rsid w:val="0000485D"/>
    <w:rsid w:val="00004966"/>
    <w:rsid w:val="00010196"/>
    <w:rsid w:val="000115A9"/>
    <w:rsid w:val="00011618"/>
    <w:rsid w:val="00011972"/>
    <w:rsid w:val="00012AD7"/>
    <w:rsid w:val="0001388E"/>
    <w:rsid w:val="00013B02"/>
    <w:rsid w:val="00013F4F"/>
    <w:rsid w:val="00014BC5"/>
    <w:rsid w:val="0001610F"/>
    <w:rsid w:val="000162DB"/>
    <w:rsid w:val="00016AAA"/>
    <w:rsid w:val="00016BA1"/>
    <w:rsid w:val="00017C20"/>
    <w:rsid w:val="00021394"/>
    <w:rsid w:val="00021755"/>
    <w:rsid w:val="000225F2"/>
    <w:rsid w:val="0002303A"/>
    <w:rsid w:val="000230F3"/>
    <w:rsid w:val="000232E1"/>
    <w:rsid w:val="00023332"/>
    <w:rsid w:val="00024236"/>
    <w:rsid w:val="00024801"/>
    <w:rsid w:val="000249E5"/>
    <w:rsid w:val="0002506C"/>
    <w:rsid w:val="000259A3"/>
    <w:rsid w:val="000267DF"/>
    <w:rsid w:val="00026A87"/>
    <w:rsid w:val="00031938"/>
    <w:rsid w:val="0003199D"/>
    <w:rsid w:val="00031CA2"/>
    <w:rsid w:val="00033C10"/>
    <w:rsid w:val="00034340"/>
    <w:rsid w:val="00034461"/>
    <w:rsid w:val="00034463"/>
    <w:rsid w:val="00034EB9"/>
    <w:rsid w:val="00035712"/>
    <w:rsid w:val="00035A28"/>
    <w:rsid w:val="00037A43"/>
    <w:rsid w:val="00037BED"/>
    <w:rsid w:val="00040C1D"/>
    <w:rsid w:val="00041DFE"/>
    <w:rsid w:val="0004239F"/>
    <w:rsid w:val="00042433"/>
    <w:rsid w:val="00043033"/>
    <w:rsid w:val="00043702"/>
    <w:rsid w:val="00044F5B"/>
    <w:rsid w:val="00045C3A"/>
    <w:rsid w:val="00047A60"/>
    <w:rsid w:val="00047B51"/>
    <w:rsid w:val="00047FCC"/>
    <w:rsid w:val="00050496"/>
    <w:rsid w:val="00050EE0"/>
    <w:rsid w:val="00051628"/>
    <w:rsid w:val="0005309B"/>
    <w:rsid w:val="000535A6"/>
    <w:rsid w:val="00053AA8"/>
    <w:rsid w:val="000543E2"/>
    <w:rsid w:val="00056778"/>
    <w:rsid w:val="00057626"/>
    <w:rsid w:val="000633A1"/>
    <w:rsid w:val="00065311"/>
    <w:rsid w:val="00065653"/>
    <w:rsid w:val="0006729D"/>
    <w:rsid w:val="00067D8C"/>
    <w:rsid w:val="00067E97"/>
    <w:rsid w:val="00067FBE"/>
    <w:rsid w:val="00070739"/>
    <w:rsid w:val="00071265"/>
    <w:rsid w:val="0007137F"/>
    <w:rsid w:val="0007187F"/>
    <w:rsid w:val="00072C88"/>
    <w:rsid w:val="00072F44"/>
    <w:rsid w:val="00073EA5"/>
    <w:rsid w:val="00074B7C"/>
    <w:rsid w:val="00075283"/>
    <w:rsid w:val="00076BAB"/>
    <w:rsid w:val="00076BB1"/>
    <w:rsid w:val="00076DEB"/>
    <w:rsid w:val="00076E8D"/>
    <w:rsid w:val="00077071"/>
    <w:rsid w:val="00077981"/>
    <w:rsid w:val="00081265"/>
    <w:rsid w:val="000826D0"/>
    <w:rsid w:val="0008419A"/>
    <w:rsid w:val="00084A99"/>
    <w:rsid w:val="00084F8B"/>
    <w:rsid w:val="000852AD"/>
    <w:rsid w:val="00085628"/>
    <w:rsid w:val="00085811"/>
    <w:rsid w:val="000858B5"/>
    <w:rsid w:val="00085E90"/>
    <w:rsid w:val="00086D89"/>
    <w:rsid w:val="0008790E"/>
    <w:rsid w:val="0008791B"/>
    <w:rsid w:val="0009049A"/>
    <w:rsid w:val="0009234C"/>
    <w:rsid w:val="0009449E"/>
    <w:rsid w:val="0009470C"/>
    <w:rsid w:val="00094DD3"/>
    <w:rsid w:val="0009679B"/>
    <w:rsid w:val="00096A82"/>
    <w:rsid w:val="000978CE"/>
    <w:rsid w:val="000A0082"/>
    <w:rsid w:val="000A08C7"/>
    <w:rsid w:val="000A14FD"/>
    <w:rsid w:val="000A1B67"/>
    <w:rsid w:val="000A2870"/>
    <w:rsid w:val="000A2BC3"/>
    <w:rsid w:val="000A364D"/>
    <w:rsid w:val="000A4AD1"/>
    <w:rsid w:val="000A54B7"/>
    <w:rsid w:val="000A6065"/>
    <w:rsid w:val="000A6438"/>
    <w:rsid w:val="000A6464"/>
    <w:rsid w:val="000A6BFE"/>
    <w:rsid w:val="000A727D"/>
    <w:rsid w:val="000A7375"/>
    <w:rsid w:val="000A776B"/>
    <w:rsid w:val="000A7920"/>
    <w:rsid w:val="000B225E"/>
    <w:rsid w:val="000B3379"/>
    <w:rsid w:val="000B403C"/>
    <w:rsid w:val="000B413A"/>
    <w:rsid w:val="000B505E"/>
    <w:rsid w:val="000B6A38"/>
    <w:rsid w:val="000B77B6"/>
    <w:rsid w:val="000C183E"/>
    <w:rsid w:val="000C1CA3"/>
    <w:rsid w:val="000C2635"/>
    <w:rsid w:val="000C3AB8"/>
    <w:rsid w:val="000C48D9"/>
    <w:rsid w:val="000C52AD"/>
    <w:rsid w:val="000C5901"/>
    <w:rsid w:val="000C720B"/>
    <w:rsid w:val="000C7E48"/>
    <w:rsid w:val="000D01EE"/>
    <w:rsid w:val="000D075D"/>
    <w:rsid w:val="000D14F2"/>
    <w:rsid w:val="000D1C78"/>
    <w:rsid w:val="000D208A"/>
    <w:rsid w:val="000D3D86"/>
    <w:rsid w:val="000D48D0"/>
    <w:rsid w:val="000D5449"/>
    <w:rsid w:val="000D6742"/>
    <w:rsid w:val="000D753C"/>
    <w:rsid w:val="000D79CE"/>
    <w:rsid w:val="000E0CDB"/>
    <w:rsid w:val="000E0FB6"/>
    <w:rsid w:val="000E40DB"/>
    <w:rsid w:val="000E567F"/>
    <w:rsid w:val="000E593F"/>
    <w:rsid w:val="000E6789"/>
    <w:rsid w:val="000E6D2D"/>
    <w:rsid w:val="000E7497"/>
    <w:rsid w:val="000E7B7A"/>
    <w:rsid w:val="000F1497"/>
    <w:rsid w:val="000F2926"/>
    <w:rsid w:val="000F31DF"/>
    <w:rsid w:val="000F492E"/>
    <w:rsid w:val="000F4D49"/>
    <w:rsid w:val="000F5FCE"/>
    <w:rsid w:val="000F660B"/>
    <w:rsid w:val="000F6719"/>
    <w:rsid w:val="00102896"/>
    <w:rsid w:val="00103D3B"/>
    <w:rsid w:val="0010530E"/>
    <w:rsid w:val="0010603F"/>
    <w:rsid w:val="001069DA"/>
    <w:rsid w:val="00106CBD"/>
    <w:rsid w:val="001070C8"/>
    <w:rsid w:val="001076FC"/>
    <w:rsid w:val="00107865"/>
    <w:rsid w:val="00107923"/>
    <w:rsid w:val="00110589"/>
    <w:rsid w:val="0011079C"/>
    <w:rsid w:val="00110FA6"/>
    <w:rsid w:val="00111E7D"/>
    <w:rsid w:val="00112D3F"/>
    <w:rsid w:val="00113751"/>
    <w:rsid w:val="001143BA"/>
    <w:rsid w:val="0011508A"/>
    <w:rsid w:val="001153A9"/>
    <w:rsid w:val="0011691C"/>
    <w:rsid w:val="00117622"/>
    <w:rsid w:val="00120EBD"/>
    <w:rsid w:val="00121E1B"/>
    <w:rsid w:val="00121F9E"/>
    <w:rsid w:val="00123616"/>
    <w:rsid w:val="00123A34"/>
    <w:rsid w:val="001247AB"/>
    <w:rsid w:val="001247D0"/>
    <w:rsid w:val="00124839"/>
    <w:rsid w:val="001253C2"/>
    <w:rsid w:val="00125677"/>
    <w:rsid w:val="00125D74"/>
    <w:rsid w:val="00126606"/>
    <w:rsid w:val="00131003"/>
    <w:rsid w:val="00132EE8"/>
    <w:rsid w:val="00132EFE"/>
    <w:rsid w:val="00137F89"/>
    <w:rsid w:val="00141BA8"/>
    <w:rsid w:val="00141BAC"/>
    <w:rsid w:val="001433EB"/>
    <w:rsid w:val="00143586"/>
    <w:rsid w:val="00143DF8"/>
    <w:rsid w:val="00144EA3"/>
    <w:rsid w:val="00144EE6"/>
    <w:rsid w:val="001456C2"/>
    <w:rsid w:val="00145838"/>
    <w:rsid w:val="00146087"/>
    <w:rsid w:val="0015252E"/>
    <w:rsid w:val="00153796"/>
    <w:rsid w:val="001543FA"/>
    <w:rsid w:val="0015745B"/>
    <w:rsid w:val="00157B64"/>
    <w:rsid w:val="00157D9C"/>
    <w:rsid w:val="0016125E"/>
    <w:rsid w:val="0016143A"/>
    <w:rsid w:val="001622D1"/>
    <w:rsid w:val="001652E9"/>
    <w:rsid w:val="00166451"/>
    <w:rsid w:val="00166660"/>
    <w:rsid w:val="001671BF"/>
    <w:rsid w:val="001672C5"/>
    <w:rsid w:val="001676A5"/>
    <w:rsid w:val="00172D07"/>
    <w:rsid w:val="00173CE8"/>
    <w:rsid w:val="0017496A"/>
    <w:rsid w:val="0017550F"/>
    <w:rsid w:val="001778D2"/>
    <w:rsid w:val="001803C0"/>
    <w:rsid w:val="001809CB"/>
    <w:rsid w:val="00181CD3"/>
    <w:rsid w:val="00182279"/>
    <w:rsid w:val="001827D1"/>
    <w:rsid w:val="00182EB4"/>
    <w:rsid w:val="00183B84"/>
    <w:rsid w:val="001845B3"/>
    <w:rsid w:val="00185922"/>
    <w:rsid w:val="001860AF"/>
    <w:rsid w:val="00186BCC"/>
    <w:rsid w:val="00187178"/>
    <w:rsid w:val="00187237"/>
    <w:rsid w:val="0019043C"/>
    <w:rsid w:val="00191FD9"/>
    <w:rsid w:val="00192139"/>
    <w:rsid w:val="00192A3A"/>
    <w:rsid w:val="00194A3B"/>
    <w:rsid w:val="001954CE"/>
    <w:rsid w:val="001960B3"/>
    <w:rsid w:val="00197AC5"/>
    <w:rsid w:val="00197AF6"/>
    <w:rsid w:val="001A0980"/>
    <w:rsid w:val="001A0F64"/>
    <w:rsid w:val="001A10DC"/>
    <w:rsid w:val="001A15B4"/>
    <w:rsid w:val="001A2E09"/>
    <w:rsid w:val="001A4352"/>
    <w:rsid w:val="001A46FE"/>
    <w:rsid w:val="001A4CEF"/>
    <w:rsid w:val="001A4E23"/>
    <w:rsid w:val="001A5C11"/>
    <w:rsid w:val="001A690C"/>
    <w:rsid w:val="001B1120"/>
    <w:rsid w:val="001B220F"/>
    <w:rsid w:val="001B2A5F"/>
    <w:rsid w:val="001B31A4"/>
    <w:rsid w:val="001B4F57"/>
    <w:rsid w:val="001B4F79"/>
    <w:rsid w:val="001B559A"/>
    <w:rsid w:val="001B5AB5"/>
    <w:rsid w:val="001C098B"/>
    <w:rsid w:val="001C1697"/>
    <w:rsid w:val="001C16D2"/>
    <w:rsid w:val="001C1EED"/>
    <w:rsid w:val="001C2085"/>
    <w:rsid w:val="001C29CF"/>
    <w:rsid w:val="001C2EDB"/>
    <w:rsid w:val="001C540D"/>
    <w:rsid w:val="001C54D8"/>
    <w:rsid w:val="001C550F"/>
    <w:rsid w:val="001C5655"/>
    <w:rsid w:val="001C6B8B"/>
    <w:rsid w:val="001C7634"/>
    <w:rsid w:val="001D071E"/>
    <w:rsid w:val="001D0884"/>
    <w:rsid w:val="001D175B"/>
    <w:rsid w:val="001D19AC"/>
    <w:rsid w:val="001D273B"/>
    <w:rsid w:val="001D3DB2"/>
    <w:rsid w:val="001D5B11"/>
    <w:rsid w:val="001D5C1B"/>
    <w:rsid w:val="001D5F72"/>
    <w:rsid w:val="001E032E"/>
    <w:rsid w:val="001E12F7"/>
    <w:rsid w:val="001E1BF8"/>
    <w:rsid w:val="001E1DB0"/>
    <w:rsid w:val="001E2335"/>
    <w:rsid w:val="001E2EC9"/>
    <w:rsid w:val="001E335E"/>
    <w:rsid w:val="001E39C1"/>
    <w:rsid w:val="001E3BA9"/>
    <w:rsid w:val="001E4800"/>
    <w:rsid w:val="001E6B2E"/>
    <w:rsid w:val="001F00C7"/>
    <w:rsid w:val="001F0EC4"/>
    <w:rsid w:val="001F1241"/>
    <w:rsid w:val="001F1576"/>
    <w:rsid w:val="001F17A8"/>
    <w:rsid w:val="001F1CB7"/>
    <w:rsid w:val="001F2353"/>
    <w:rsid w:val="001F2909"/>
    <w:rsid w:val="001F34CF"/>
    <w:rsid w:val="001F37A8"/>
    <w:rsid w:val="001F5A10"/>
    <w:rsid w:val="001F5EBF"/>
    <w:rsid w:val="001F7DD0"/>
    <w:rsid w:val="002002BE"/>
    <w:rsid w:val="00202927"/>
    <w:rsid w:val="00203C75"/>
    <w:rsid w:val="00204386"/>
    <w:rsid w:val="002043A4"/>
    <w:rsid w:val="002046F7"/>
    <w:rsid w:val="0020584D"/>
    <w:rsid w:val="002073C4"/>
    <w:rsid w:val="0021053F"/>
    <w:rsid w:val="002113F3"/>
    <w:rsid w:val="0021144A"/>
    <w:rsid w:val="00211A17"/>
    <w:rsid w:val="00211DD0"/>
    <w:rsid w:val="00212DBE"/>
    <w:rsid w:val="00213DF5"/>
    <w:rsid w:val="00214CB5"/>
    <w:rsid w:val="00214D56"/>
    <w:rsid w:val="00215A44"/>
    <w:rsid w:val="00215CFE"/>
    <w:rsid w:val="002161A6"/>
    <w:rsid w:val="00216651"/>
    <w:rsid w:val="00216733"/>
    <w:rsid w:val="0021714B"/>
    <w:rsid w:val="00217CF3"/>
    <w:rsid w:val="0022244A"/>
    <w:rsid w:val="00222466"/>
    <w:rsid w:val="00222DCB"/>
    <w:rsid w:val="00224A4D"/>
    <w:rsid w:val="00225588"/>
    <w:rsid w:val="00225ADF"/>
    <w:rsid w:val="00226060"/>
    <w:rsid w:val="00226131"/>
    <w:rsid w:val="002266C4"/>
    <w:rsid w:val="00226E77"/>
    <w:rsid w:val="00227549"/>
    <w:rsid w:val="002275B3"/>
    <w:rsid w:val="00227626"/>
    <w:rsid w:val="0023028F"/>
    <w:rsid w:val="00230562"/>
    <w:rsid w:val="00230A53"/>
    <w:rsid w:val="00230DBD"/>
    <w:rsid w:val="00231EB3"/>
    <w:rsid w:val="00232233"/>
    <w:rsid w:val="00232A2D"/>
    <w:rsid w:val="002341C7"/>
    <w:rsid w:val="00234BE5"/>
    <w:rsid w:val="00236048"/>
    <w:rsid w:val="002364B1"/>
    <w:rsid w:val="0023654E"/>
    <w:rsid w:val="00236B89"/>
    <w:rsid w:val="00236BEE"/>
    <w:rsid w:val="00236E4E"/>
    <w:rsid w:val="00236F42"/>
    <w:rsid w:val="0023761E"/>
    <w:rsid w:val="002379C2"/>
    <w:rsid w:val="002411BB"/>
    <w:rsid w:val="00242577"/>
    <w:rsid w:val="002429DB"/>
    <w:rsid w:val="00243B1C"/>
    <w:rsid w:val="002441B3"/>
    <w:rsid w:val="00244CC5"/>
    <w:rsid w:val="002451A3"/>
    <w:rsid w:val="0024550D"/>
    <w:rsid w:val="00246DCE"/>
    <w:rsid w:val="002479CE"/>
    <w:rsid w:val="00250605"/>
    <w:rsid w:val="00250F71"/>
    <w:rsid w:val="002518FD"/>
    <w:rsid w:val="002522A4"/>
    <w:rsid w:val="00254000"/>
    <w:rsid w:val="002545F1"/>
    <w:rsid w:val="002548CE"/>
    <w:rsid w:val="00255C0E"/>
    <w:rsid w:val="00255DCA"/>
    <w:rsid w:val="00255EE4"/>
    <w:rsid w:val="002566BD"/>
    <w:rsid w:val="00256B58"/>
    <w:rsid w:val="00256E85"/>
    <w:rsid w:val="00257B03"/>
    <w:rsid w:val="00257E32"/>
    <w:rsid w:val="00257F4A"/>
    <w:rsid w:val="0026048E"/>
    <w:rsid w:val="00262175"/>
    <w:rsid w:val="00262441"/>
    <w:rsid w:val="002624EA"/>
    <w:rsid w:val="00263920"/>
    <w:rsid w:val="002643D6"/>
    <w:rsid w:val="00264F80"/>
    <w:rsid w:val="00265DF0"/>
    <w:rsid w:val="00265F74"/>
    <w:rsid w:val="00266D58"/>
    <w:rsid w:val="00266DF7"/>
    <w:rsid w:val="00266E8B"/>
    <w:rsid w:val="002676E8"/>
    <w:rsid w:val="00267C30"/>
    <w:rsid w:val="00270C5C"/>
    <w:rsid w:val="00270CD9"/>
    <w:rsid w:val="00271A42"/>
    <w:rsid w:val="00271EAA"/>
    <w:rsid w:val="0027206C"/>
    <w:rsid w:val="002723E3"/>
    <w:rsid w:val="00274071"/>
    <w:rsid w:val="00274178"/>
    <w:rsid w:val="002743EA"/>
    <w:rsid w:val="0027445C"/>
    <w:rsid w:val="00275034"/>
    <w:rsid w:val="002750ED"/>
    <w:rsid w:val="00276969"/>
    <w:rsid w:val="00277308"/>
    <w:rsid w:val="002803A6"/>
    <w:rsid w:val="002812F8"/>
    <w:rsid w:val="00281C82"/>
    <w:rsid w:val="00281DCA"/>
    <w:rsid w:val="00282DF9"/>
    <w:rsid w:val="00282F24"/>
    <w:rsid w:val="00282F51"/>
    <w:rsid w:val="00283127"/>
    <w:rsid w:val="00283D72"/>
    <w:rsid w:val="00286AB1"/>
    <w:rsid w:val="002879FC"/>
    <w:rsid w:val="002908AC"/>
    <w:rsid w:val="00291CCA"/>
    <w:rsid w:val="0029215E"/>
    <w:rsid w:val="00292858"/>
    <w:rsid w:val="002929F3"/>
    <w:rsid w:val="0029382D"/>
    <w:rsid w:val="00295818"/>
    <w:rsid w:val="00296410"/>
    <w:rsid w:val="00296CF7"/>
    <w:rsid w:val="00296D2F"/>
    <w:rsid w:val="00296E72"/>
    <w:rsid w:val="00297D95"/>
    <w:rsid w:val="002A0732"/>
    <w:rsid w:val="002A0ECD"/>
    <w:rsid w:val="002A2989"/>
    <w:rsid w:val="002A4D23"/>
    <w:rsid w:val="002A4FD0"/>
    <w:rsid w:val="002A5CFB"/>
    <w:rsid w:val="002A5F3E"/>
    <w:rsid w:val="002A675E"/>
    <w:rsid w:val="002B0CCA"/>
    <w:rsid w:val="002B0DED"/>
    <w:rsid w:val="002B10BA"/>
    <w:rsid w:val="002B147D"/>
    <w:rsid w:val="002B17B2"/>
    <w:rsid w:val="002B190B"/>
    <w:rsid w:val="002B1AA5"/>
    <w:rsid w:val="002B391E"/>
    <w:rsid w:val="002B5A75"/>
    <w:rsid w:val="002C2058"/>
    <w:rsid w:val="002C28BE"/>
    <w:rsid w:val="002C42A3"/>
    <w:rsid w:val="002C50C1"/>
    <w:rsid w:val="002C5F19"/>
    <w:rsid w:val="002C60FD"/>
    <w:rsid w:val="002C771A"/>
    <w:rsid w:val="002D0C78"/>
    <w:rsid w:val="002D2537"/>
    <w:rsid w:val="002D30B2"/>
    <w:rsid w:val="002D4099"/>
    <w:rsid w:val="002D4507"/>
    <w:rsid w:val="002D5F2C"/>
    <w:rsid w:val="002D631C"/>
    <w:rsid w:val="002D73CA"/>
    <w:rsid w:val="002E1D6F"/>
    <w:rsid w:val="002E28F5"/>
    <w:rsid w:val="002E3298"/>
    <w:rsid w:val="002E45BD"/>
    <w:rsid w:val="002E4985"/>
    <w:rsid w:val="002E568C"/>
    <w:rsid w:val="002E6486"/>
    <w:rsid w:val="002E66B5"/>
    <w:rsid w:val="002E7AC0"/>
    <w:rsid w:val="002F01C7"/>
    <w:rsid w:val="002F193C"/>
    <w:rsid w:val="002F3687"/>
    <w:rsid w:val="002F3CC3"/>
    <w:rsid w:val="002F3EE1"/>
    <w:rsid w:val="002F40E8"/>
    <w:rsid w:val="002F54B7"/>
    <w:rsid w:val="002F54F9"/>
    <w:rsid w:val="002F5950"/>
    <w:rsid w:val="002F73D6"/>
    <w:rsid w:val="002F7BA6"/>
    <w:rsid w:val="003004AA"/>
    <w:rsid w:val="00302DCA"/>
    <w:rsid w:val="003033CE"/>
    <w:rsid w:val="00303476"/>
    <w:rsid w:val="0030371B"/>
    <w:rsid w:val="00303A22"/>
    <w:rsid w:val="003049FF"/>
    <w:rsid w:val="0030528A"/>
    <w:rsid w:val="0030578B"/>
    <w:rsid w:val="00305B2D"/>
    <w:rsid w:val="0030666A"/>
    <w:rsid w:val="00307123"/>
    <w:rsid w:val="00307609"/>
    <w:rsid w:val="00310CA8"/>
    <w:rsid w:val="00310D6D"/>
    <w:rsid w:val="0031143E"/>
    <w:rsid w:val="00311964"/>
    <w:rsid w:val="0031215E"/>
    <w:rsid w:val="00312837"/>
    <w:rsid w:val="00312F40"/>
    <w:rsid w:val="00314E0E"/>
    <w:rsid w:val="00317557"/>
    <w:rsid w:val="00321512"/>
    <w:rsid w:val="003216C3"/>
    <w:rsid w:val="0032217F"/>
    <w:rsid w:val="0032221E"/>
    <w:rsid w:val="003223FB"/>
    <w:rsid w:val="00322AF1"/>
    <w:rsid w:val="00322F2F"/>
    <w:rsid w:val="00323B07"/>
    <w:rsid w:val="00323D57"/>
    <w:rsid w:val="0032417A"/>
    <w:rsid w:val="00324D0C"/>
    <w:rsid w:val="00324E21"/>
    <w:rsid w:val="003260EF"/>
    <w:rsid w:val="00326E8E"/>
    <w:rsid w:val="003278FF"/>
    <w:rsid w:val="003335AA"/>
    <w:rsid w:val="00333AB5"/>
    <w:rsid w:val="00334C84"/>
    <w:rsid w:val="0033529F"/>
    <w:rsid w:val="0033703D"/>
    <w:rsid w:val="003376BC"/>
    <w:rsid w:val="00337D84"/>
    <w:rsid w:val="00340DCD"/>
    <w:rsid w:val="00343E60"/>
    <w:rsid w:val="00345B5D"/>
    <w:rsid w:val="00346945"/>
    <w:rsid w:val="0035004A"/>
    <w:rsid w:val="00350591"/>
    <w:rsid w:val="00351F4A"/>
    <w:rsid w:val="003521E2"/>
    <w:rsid w:val="00352BB7"/>
    <w:rsid w:val="0035385E"/>
    <w:rsid w:val="0035392D"/>
    <w:rsid w:val="00353A97"/>
    <w:rsid w:val="003540CD"/>
    <w:rsid w:val="00356AEF"/>
    <w:rsid w:val="0035777D"/>
    <w:rsid w:val="00357F88"/>
    <w:rsid w:val="00360365"/>
    <w:rsid w:val="00360FAB"/>
    <w:rsid w:val="0036162D"/>
    <w:rsid w:val="0036304E"/>
    <w:rsid w:val="00364148"/>
    <w:rsid w:val="00364ECB"/>
    <w:rsid w:val="00365267"/>
    <w:rsid w:val="003675D4"/>
    <w:rsid w:val="00367627"/>
    <w:rsid w:val="00371746"/>
    <w:rsid w:val="003720D3"/>
    <w:rsid w:val="0037242F"/>
    <w:rsid w:val="003733D6"/>
    <w:rsid w:val="00374BBB"/>
    <w:rsid w:val="00376E53"/>
    <w:rsid w:val="00376FAF"/>
    <w:rsid w:val="0037702A"/>
    <w:rsid w:val="00377061"/>
    <w:rsid w:val="00380700"/>
    <w:rsid w:val="00381DA9"/>
    <w:rsid w:val="00382340"/>
    <w:rsid w:val="003825A0"/>
    <w:rsid w:val="003851E0"/>
    <w:rsid w:val="0038520D"/>
    <w:rsid w:val="003852E5"/>
    <w:rsid w:val="003857BB"/>
    <w:rsid w:val="003859E4"/>
    <w:rsid w:val="00387842"/>
    <w:rsid w:val="00387A97"/>
    <w:rsid w:val="003929FC"/>
    <w:rsid w:val="00392D56"/>
    <w:rsid w:val="003962AC"/>
    <w:rsid w:val="003976A4"/>
    <w:rsid w:val="00397729"/>
    <w:rsid w:val="003977DC"/>
    <w:rsid w:val="003A13AB"/>
    <w:rsid w:val="003A1710"/>
    <w:rsid w:val="003A348E"/>
    <w:rsid w:val="003A40DB"/>
    <w:rsid w:val="003A4919"/>
    <w:rsid w:val="003A594E"/>
    <w:rsid w:val="003A668C"/>
    <w:rsid w:val="003A72E4"/>
    <w:rsid w:val="003B00FB"/>
    <w:rsid w:val="003B1631"/>
    <w:rsid w:val="003B17D5"/>
    <w:rsid w:val="003B3798"/>
    <w:rsid w:val="003B3BDC"/>
    <w:rsid w:val="003B58F9"/>
    <w:rsid w:val="003B7325"/>
    <w:rsid w:val="003C1537"/>
    <w:rsid w:val="003C15A0"/>
    <w:rsid w:val="003C162B"/>
    <w:rsid w:val="003C1B23"/>
    <w:rsid w:val="003C222B"/>
    <w:rsid w:val="003C23AA"/>
    <w:rsid w:val="003C28FB"/>
    <w:rsid w:val="003C3068"/>
    <w:rsid w:val="003C343C"/>
    <w:rsid w:val="003C4256"/>
    <w:rsid w:val="003C5682"/>
    <w:rsid w:val="003C583D"/>
    <w:rsid w:val="003C5F9C"/>
    <w:rsid w:val="003C6951"/>
    <w:rsid w:val="003C6A7F"/>
    <w:rsid w:val="003C7314"/>
    <w:rsid w:val="003D0F09"/>
    <w:rsid w:val="003D15E9"/>
    <w:rsid w:val="003D3283"/>
    <w:rsid w:val="003D33E7"/>
    <w:rsid w:val="003D347C"/>
    <w:rsid w:val="003D45E8"/>
    <w:rsid w:val="003D4F4A"/>
    <w:rsid w:val="003D4F88"/>
    <w:rsid w:val="003D5DF7"/>
    <w:rsid w:val="003D6031"/>
    <w:rsid w:val="003D63BA"/>
    <w:rsid w:val="003D65EE"/>
    <w:rsid w:val="003D7449"/>
    <w:rsid w:val="003D7635"/>
    <w:rsid w:val="003E051C"/>
    <w:rsid w:val="003E08DB"/>
    <w:rsid w:val="003E2B1F"/>
    <w:rsid w:val="003E4379"/>
    <w:rsid w:val="003E56D7"/>
    <w:rsid w:val="003E7CBF"/>
    <w:rsid w:val="003E7D3B"/>
    <w:rsid w:val="003E7D68"/>
    <w:rsid w:val="003F0BF0"/>
    <w:rsid w:val="003F1461"/>
    <w:rsid w:val="003F2166"/>
    <w:rsid w:val="003F3FA9"/>
    <w:rsid w:val="003F4AB2"/>
    <w:rsid w:val="003F6AAF"/>
    <w:rsid w:val="003F7238"/>
    <w:rsid w:val="003F73B7"/>
    <w:rsid w:val="003F76A3"/>
    <w:rsid w:val="003F78B8"/>
    <w:rsid w:val="003F7A95"/>
    <w:rsid w:val="00400491"/>
    <w:rsid w:val="00400B49"/>
    <w:rsid w:val="004024BB"/>
    <w:rsid w:val="00402D61"/>
    <w:rsid w:val="0040379C"/>
    <w:rsid w:val="00405522"/>
    <w:rsid w:val="004056B6"/>
    <w:rsid w:val="004066C3"/>
    <w:rsid w:val="0040714F"/>
    <w:rsid w:val="004101A1"/>
    <w:rsid w:val="00412747"/>
    <w:rsid w:val="00412FAD"/>
    <w:rsid w:val="004130B4"/>
    <w:rsid w:val="00413591"/>
    <w:rsid w:val="00414116"/>
    <w:rsid w:val="00414242"/>
    <w:rsid w:val="00414FEE"/>
    <w:rsid w:val="00415F4A"/>
    <w:rsid w:val="0041699B"/>
    <w:rsid w:val="00416E4C"/>
    <w:rsid w:val="00417449"/>
    <w:rsid w:val="00417943"/>
    <w:rsid w:val="00417946"/>
    <w:rsid w:val="00420706"/>
    <w:rsid w:val="00421938"/>
    <w:rsid w:val="00421BF6"/>
    <w:rsid w:val="0042202E"/>
    <w:rsid w:val="00422214"/>
    <w:rsid w:val="00423438"/>
    <w:rsid w:val="00423CF9"/>
    <w:rsid w:val="00424ED4"/>
    <w:rsid w:val="00424FEA"/>
    <w:rsid w:val="004262E9"/>
    <w:rsid w:val="004265EA"/>
    <w:rsid w:val="00426CFA"/>
    <w:rsid w:val="0042753E"/>
    <w:rsid w:val="00427CC9"/>
    <w:rsid w:val="00427D48"/>
    <w:rsid w:val="00427F68"/>
    <w:rsid w:val="00431314"/>
    <w:rsid w:val="004317DC"/>
    <w:rsid w:val="00431DB5"/>
    <w:rsid w:val="00432E9D"/>
    <w:rsid w:val="004335BE"/>
    <w:rsid w:val="00434DD7"/>
    <w:rsid w:val="004355D4"/>
    <w:rsid w:val="00435B8B"/>
    <w:rsid w:val="00437D48"/>
    <w:rsid w:val="00437FAD"/>
    <w:rsid w:val="004411AE"/>
    <w:rsid w:val="0044223C"/>
    <w:rsid w:val="00443837"/>
    <w:rsid w:val="00443D60"/>
    <w:rsid w:val="00445B79"/>
    <w:rsid w:val="00445D10"/>
    <w:rsid w:val="0044613F"/>
    <w:rsid w:val="00446EAB"/>
    <w:rsid w:val="00450457"/>
    <w:rsid w:val="00450554"/>
    <w:rsid w:val="00450D26"/>
    <w:rsid w:val="0045182A"/>
    <w:rsid w:val="00451ECF"/>
    <w:rsid w:val="00451F22"/>
    <w:rsid w:val="00451F6F"/>
    <w:rsid w:val="004522F6"/>
    <w:rsid w:val="0045306F"/>
    <w:rsid w:val="00453150"/>
    <w:rsid w:val="004535BA"/>
    <w:rsid w:val="004546ED"/>
    <w:rsid w:val="004548DA"/>
    <w:rsid w:val="004549C6"/>
    <w:rsid w:val="00455291"/>
    <w:rsid w:val="004600D9"/>
    <w:rsid w:val="00462A1B"/>
    <w:rsid w:val="00462AF4"/>
    <w:rsid w:val="004640C0"/>
    <w:rsid w:val="004659A0"/>
    <w:rsid w:val="00465C9D"/>
    <w:rsid w:val="00465DA4"/>
    <w:rsid w:val="00466355"/>
    <w:rsid w:val="00466492"/>
    <w:rsid w:val="004705B5"/>
    <w:rsid w:val="00471400"/>
    <w:rsid w:val="00474045"/>
    <w:rsid w:val="0047423C"/>
    <w:rsid w:val="004742E5"/>
    <w:rsid w:val="00475B5D"/>
    <w:rsid w:val="00477911"/>
    <w:rsid w:val="00477D5F"/>
    <w:rsid w:val="00480BF9"/>
    <w:rsid w:val="004825BD"/>
    <w:rsid w:val="0048375D"/>
    <w:rsid w:val="00483C82"/>
    <w:rsid w:val="00485238"/>
    <w:rsid w:val="004856E8"/>
    <w:rsid w:val="0048582E"/>
    <w:rsid w:val="004867CA"/>
    <w:rsid w:val="004871BC"/>
    <w:rsid w:val="004879C0"/>
    <w:rsid w:val="00490068"/>
    <w:rsid w:val="00490770"/>
    <w:rsid w:val="004943BB"/>
    <w:rsid w:val="00496BAA"/>
    <w:rsid w:val="00497F13"/>
    <w:rsid w:val="004A0346"/>
    <w:rsid w:val="004A03AE"/>
    <w:rsid w:val="004A0ABF"/>
    <w:rsid w:val="004A10FD"/>
    <w:rsid w:val="004A1C01"/>
    <w:rsid w:val="004A2A8B"/>
    <w:rsid w:val="004A3BC5"/>
    <w:rsid w:val="004A534E"/>
    <w:rsid w:val="004A5DA4"/>
    <w:rsid w:val="004A5E17"/>
    <w:rsid w:val="004A5F00"/>
    <w:rsid w:val="004A62F6"/>
    <w:rsid w:val="004A6986"/>
    <w:rsid w:val="004A721F"/>
    <w:rsid w:val="004B0534"/>
    <w:rsid w:val="004B11D5"/>
    <w:rsid w:val="004B1786"/>
    <w:rsid w:val="004B2299"/>
    <w:rsid w:val="004B2DEE"/>
    <w:rsid w:val="004B52E4"/>
    <w:rsid w:val="004B5ADC"/>
    <w:rsid w:val="004B5E5F"/>
    <w:rsid w:val="004B698B"/>
    <w:rsid w:val="004B6CF2"/>
    <w:rsid w:val="004B7CEC"/>
    <w:rsid w:val="004C00C4"/>
    <w:rsid w:val="004C0A5F"/>
    <w:rsid w:val="004C1180"/>
    <w:rsid w:val="004C23D5"/>
    <w:rsid w:val="004C28D5"/>
    <w:rsid w:val="004C2D5C"/>
    <w:rsid w:val="004C333E"/>
    <w:rsid w:val="004C3594"/>
    <w:rsid w:val="004C3625"/>
    <w:rsid w:val="004C60F3"/>
    <w:rsid w:val="004C665C"/>
    <w:rsid w:val="004C7202"/>
    <w:rsid w:val="004D0515"/>
    <w:rsid w:val="004D1C28"/>
    <w:rsid w:val="004D227D"/>
    <w:rsid w:val="004D506E"/>
    <w:rsid w:val="004D52CD"/>
    <w:rsid w:val="004D65FC"/>
    <w:rsid w:val="004D6B70"/>
    <w:rsid w:val="004E0054"/>
    <w:rsid w:val="004E220F"/>
    <w:rsid w:val="004E3BEB"/>
    <w:rsid w:val="004E41A9"/>
    <w:rsid w:val="004E41FF"/>
    <w:rsid w:val="004E6094"/>
    <w:rsid w:val="004E72A9"/>
    <w:rsid w:val="004F093C"/>
    <w:rsid w:val="004F0E7A"/>
    <w:rsid w:val="004F21D3"/>
    <w:rsid w:val="004F3D5A"/>
    <w:rsid w:val="004F6497"/>
    <w:rsid w:val="00500F3B"/>
    <w:rsid w:val="005016DC"/>
    <w:rsid w:val="00501B27"/>
    <w:rsid w:val="0050450C"/>
    <w:rsid w:val="00507180"/>
    <w:rsid w:val="0050777D"/>
    <w:rsid w:val="00507959"/>
    <w:rsid w:val="0051028D"/>
    <w:rsid w:val="00511474"/>
    <w:rsid w:val="00511852"/>
    <w:rsid w:val="00511E6E"/>
    <w:rsid w:val="00511F2B"/>
    <w:rsid w:val="00512045"/>
    <w:rsid w:val="005123B7"/>
    <w:rsid w:val="0051453D"/>
    <w:rsid w:val="00514679"/>
    <w:rsid w:val="00514795"/>
    <w:rsid w:val="00515E0C"/>
    <w:rsid w:val="005163F1"/>
    <w:rsid w:val="00516A4D"/>
    <w:rsid w:val="00517646"/>
    <w:rsid w:val="00517AA8"/>
    <w:rsid w:val="005204D6"/>
    <w:rsid w:val="00520989"/>
    <w:rsid w:val="005209A9"/>
    <w:rsid w:val="005218B0"/>
    <w:rsid w:val="005223E8"/>
    <w:rsid w:val="00522E4D"/>
    <w:rsid w:val="00523FD1"/>
    <w:rsid w:val="0052407F"/>
    <w:rsid w:val="00524168"/>
    <w:rsid w:val="00524445"/>
    <w:rsid w:val="00524D3E"/>
    <w:rsid w:val="005262ED"/>
    <w:rsid w:val="00526A59"/>
    <w:rsid w:val="00526E4F"/>
    <w:rsid w:val="005325D0"/>
    <w:rsid w:val="005329D9"/>
    <w:rsid w:val="00535D1B"/>
    <w:rsid w:val="00536C31"/>
    <w:rsid w:val="0053755A"/>
    <w:rsid w:val="00537AF5"/>
    <w:rsid w:val="00537B1F"/>
    <w:rsid w:val="005408FF"/>
    <w:rsid w:val="00542FFD"/>
    <w:rsid w:val="00543211"/>
    <w:rsid w:val="00543B09"/>
    <w:rsid w:val="00545540"/>
    <w:rsid w:val="00545587"/>
    <w:rsid w:val="00545D50"/>
    <w:rsid w:val="00545ED6"/>
    <w:rsid w:val="00546CE1"/>
    <w:rsid w:val="00547201"/>
    <w:rsid w:val="00550D26"/>
    <w:rsid w:val="0055188F"/>
    <w:rsid w:val="00551A13"/>
    <w:rsid w:val="00551E9C"/>
    <w:rsid w:val="0055254A"/>
    <w:rsid w:val="005533DA"/>
    <w:rsid w:val="00553A03"/>
    <w:rsid w:val="00555045"/>
    <w:rsid w:val="00556357"/>
    <w:rsid w:val="005576BF"/>
    <w:rsid w:val="00557B4C"/>
    <w:rsid w:val="005613BF"/>
    <w:rsid w:val="00562040"/>
    <w:rsid w:val="005629A0"/>
    <w:rsid w:val="0056356F"/>
    <w:rsid w:val="0056404B"/>
    <w:rsid w:val="0056416F"/>
    <w:rsid w:val="005648F0"/>
    <w:rsid w:val="00564B84"/>
    <w:rsid w:val="00565998"/>
    <w:rsid w:val="005662CB"/>
    <w:rsid w:val="00566555"/>
    <w:rsid w:val="005677C8"/>
    <w:rsid w:val="00567C65"/>
    <w:rsid w:val="00567C8D"/>
    <w:rsid w:val="00570D84"/>
    <w:rsid w:val="00571484"/>
    <w:rsid w:val="00572045"/>
    <w:rsid w:val="00572612"/>
    <w:rsid w:val="00572690"/>
    <w:rsid w:val="00572693"/>
    <w:rsid w:val="005732E9"/>
    <w:rsid w:val="005738E7"/>
    <w:rsid w:val="00575DF5"/>
    <w:rsid w:val="00577BA9"/>
    <w:rsid w:val="005811AE"/>
    <w:rsid w:val="005819FD"/>
    <w:rsid w:val="00583BA6"/>
    <w:rsid w:val="00584810"/>
    <w:rsid w:val="005851D2"/>
    <w:rsid w:val="00586522"/>
    <w:rsid w:val="00586BFB"/>
    <w:rsid w:val="005872CD"/>
    <w:rsid w:val="005907A9"/>
    <w:rsid w:val="00590CC9"/>
    <w:rsid w:val="00591362"/>
    <w:rsid w:val="00592413"/>
    <w:rsid w:val="00592709"/>
    <w:rsid w:val="00592798"/>
    <w:rsid w:val="00592F84"/>
    <w:rsid w:val="00592FF6"/>
    <w:rsid w:val="005932A4"/>
    <w:rsid w:val="00595B0E"/>
    <w:rsid w:val="00596504"/>
    <w:rsid w:val="0059714F"/>
    <w:rsid w:val="00597215"/>
    <w:rsid w:val="005A006A"/>
    <w:rsid w:val="005A0C10"/>
    <w:rsid w:val="005A0CF0"/>
    <w:rsid w:val="005A23BD"/>
    <w:rsid w:val="005A3493"/>
    <w:rsid w:val="005A3A26"/>
    <w:rsid w:val="005A4680"/>
    <w:rsid w:val="005A55A2"/>
    <w:rsid w:val="005A5759"/>
    <w:rsid w:val="005A69A9"/>
    <w:rsid w:val="005A733B"/>
    <w:rsid w:val="005B3954"/>
    <w:rsid w:val="005B5256"/>
    <w:rsid w:val="005B542A"/>
    <w:rsid w:val="005B5ABF"/>
    <w:rsid w:val="005B6319"/>
    <w:rsid w:val="005B684D"/>
    <w:rsid w:val="005B6EBF"/>
    <w:rsid w:val="005B70A1"/>
    <w:rsid w:val="005B769D"/>
    <w:rsid w:val="005C03D4"/>
    <w:rsid w:val="005C0BDA"/>
    <w:rsid w:val="005C0D08"/>
    <w:rsid w:val="005C2D8C"/>
    <w:rsid w:val="005C3AF0"/>
    <w:rsid w:val="005C40F5"/>
    <w:rsid w:val="005C4799"/>
    <w:rsid w:val="005C48B8"/>
    <w:rsid w:val="005C4B97"/>
    <w:rsid w:val="005C5520"/>
    <w:rsid w:val="005C59DF"/>
    <w:rsid w:val="005C66CA"/>
    <w:rsid w:val="005C6FB4"/>
    <w:rsid w:val="005C7EEB"/>
    <w:rsid w:val="005D004E"/>
    <w:rsid w:val="005D0250"/>
    <w:rsid w:val="005D0933"/>
    <w:rsid w:val="005D09E6"/>
    <w:rsid w:val="005D115B"/>
    <w:rsid w:val="005D123F"/>
    <w:rsid w:val="005D1334"/>
    <w:rsid w:val="005D1468"/>
    <w:rsid w:val="005D1B80"/>
    <w:rsid w:val="005D1D62"/>
    <w:rsid w:val="005D1FD2"/>
    <w:rsid w:val="005D20ED"/>
    <w:rsid w:val="005D24F6"/>
    <w:rsid w:val="005D26A3"/>
    <w:rsid w:val="005D4845"/>
    <w:rsid w:val="005D5C19"/>
    <w:rsid w:val="005D5CEE"/>
    <w:rsid w:val="005D65AF"/>
    <w:rsid w:val="005D6F3A"/>
    <w:rsid w:val="005E00F1"/>
    <w:rsid w:val="005E1D49"/>
    <w:rsid w:val="005E28F3"/>
    <w:rsid w:val="005E33B9"/>
    <w:rsid w:val="005E4FA4"/>
    <w:rsid w:val="005E7497"/>
    <w:rsid w:val="005E7FBB"/>
    <w:rsid w:val="005F271E"/>
    <w:rsid w:val="005F3129"/>
    <w:rsid w:val="005F3951"/>
    <w:rsid w:val="00600D77"/>
    <w:rsid w:val="00601805"/>
    <w:rsid w:val="0060285C"/>
    <w:rsid w:val="00602C32"/>
    <w:rsid w:val="00603140"/>
    <w:rsid w:val="00603E70"/>
    <w:rsid w:val="00605084"/>
    <w:rsid w:val="00606652"/>
    <w:rsid w:val="006068BB"/>
    <w:rsid w:val="00606C84"/>
    <w:rsid w:val="0060761F"/>
    <w:rsid w:val="00610275"/>
    <w:rsid w:val="0061064B"/>
    <w:rsid w:val="0061174D"/>
    <w:rsid w:val="006118B3"/>
    <w:rsid w:val="00611EB7"/>
    <w:rsid w:val="00612ACB"/>
    <w:rsid w:val="00612C6B"/>
    <w:rsid w:val="00612E12"/>
    <w:rsid w:val="00614A40"/>
    <w:rsid w:val="00615634"/>
    <w:rsid w:val="00615E91"/>
    <w:rsid w:val="00616A40"/>
    <w:rsid w:val="00617009"/>
    <w:rsid w:val="00617C03"/>
    <w:rsid w:val="006209B1"/>
    <w:rsid w:val="00621B07"/>
    <w:rsid w:val="0062271E"/>
    <w:rsid w:val="006227D1"/>
    <w:rsid w:val="0062351D"/>
    <w:rsid w:val="00624B04"/>
    <w:rsid w:val="00625048"/>
    <w:rsid w:val="00626616"/>
    <w:rsid w:val="00626B27"/>
    <w:rsid w:val="006273F1"/>
    <w:rsid w:val="0062776D"/>
    <w:rsid w:val="006302CD"/>
    <w:rsid w:val="00632BBE"/>
    <w:rsid w:val="006346F7"/>
    <w:rsid w:val="006349BF"/>
    <w:rsid w:val="0063508D"/>
    <w:rsid w:val="00635D6B"/>
    <w:rsid w:val="006374CD"/>
    <w:rsid w:val="00637FEF"/>
    <w:rsid w:val="00640466"/>
    <w:rsid w:val="006406FF"/>
    <w:rsid w:val="0064253E"/>
    <w:rsid w:val="00642F49"/>
    <w:rsid w:val="00643091"/>
    <w:rsid w:val="006438D5"/>
    <w:rsid w:val="00643FEF"/>
    <w:rsid w:val="0064515F"/>
    <w:rsid w:val="00647AB7"/>
    <w:rsid w:val="00647CDB"/>
    <w:rsid w:val="00647EC7"/>
    <w:rsid w:val="006522EA"/>
    <w:rsid w:val="006527D2"/>
    <w:rsid w:val="00652F3A"/>
    <w:rsid w:val="0065336D"/>
    <w:rsid w:val="0065358A"/>
    <w:rsid w:val="00653E69"/>
    <w:rsid w:val="00654848"/>
    <w:rsid w:val="00655E9E"/>
    <w:rsid w:val="006568AC"/>
    <w:rsid w:val="00661565"/>
    <w:rsid w:val="00661B2C"/>
    <w:rsid w:val="0066220D"/>
    <w:rsid w:val="00662257"/>
    <w:rsid w:val="00664EEC"/>
    <w:rsid w:val="00667025"/>
    <w:rsid w:val="0066718D"/>
    <w:rsid w:val="00670DDE"/>
    <w:rsid w:val="00670E70"/>
    <w:rsid w:val="00670FEE"/>
    <w:rsid w:val="006712FB"/>
    <w:rsid w:val="00671445"/>
    <w:rsid w:val="0067203E"/>
    <w:rsid w:val="0067250C"/>
    <w:rsid w:val="0067489C"/>
    <w:rsid w:val="00676731"/>
    <w:rsid w:val="006779FC"/>
    <w:rsid w:val="00680C80"/>
    <w:rsid w:val="00680CCC"/>
    <w:rsid w:val="00681028"/>
    <w:rsid w:val="006811EC"/>
    <w:rsid w:val="00682790"/>
    <w:rsid w:val="00682B43"/>
    <w:rsid w:val="00683F6F"/>
    <w:rsid w:val="00684FD2"/>
    <w:rsid w:val="00686D65"/>
    <w:rsid w:val="00686E6F"/>
    <w:rsid w:val="00691FD8"/>
    <w:rsid w:val="00692299"/>
    <w:rsid w:val="00694789"/>
    <w:rsid w:val="00694E93"/>
    <w:rsid w:val="006958D9"/>
    <w:rsid w:val="006A024A"/>
    <w:rsid w:val="006A0367"/>
    <w:rsid w:val="006A0D7F"/>
    <w:rsid w:val="006A2669"/>
    <w:rsid w:val="006A28FE"/>
    <w:rsid w:val="006A4AFA"/>
    <w:rsid w:val="006A5EB8"/>
    <w:rsid w:val="006A772C"/>
    <w:rsid w:val="006B015F"/>
    <w:rsid w:val="006B08C3"/>
    <w:rsid w:val="006B2235"/>
    <w:rsid w:val="006B2AF6"/>
    <w:rsid w:val="006B3F4F"/>
    <w:rsid w:val="006B44F0"/>
    <w:rsid w:val="006B4C63"/>
    <w:rsid w:val="006B4FD2"/>
    <w:rsid w:val="006B500D"/>
    <w:rsid w:val="006B5F5B"/>
    <w:rsid w:val="006B6802"/>
    <w:rsid w:val="006B6F12"/>
    <w:rsid w:val="006B6F38"/>
    <w:rsid w:val="006B6F7D"/>
    <w:rsid w:val="006B7836"/>
    <w:rsid w:val="006B793D"/>
    <w:rsid w:val="006C0E03"/>
    <w:rsid w:val="006C10AB"/>
    <w:rsid w:val="006C24BD"/>
    <w:rsid w:val="006C268A"/>
    <w:rsid w:val="006C318B"/>
    <w:rsid w:val="006C32F8"/>
    <w:rsid w:val="006C3D90"/>
    <w:rsid w:val="006C420D"/>
    <w:rsid w:val="006C5513"/>
    <w:rsid w:val="006C6AA1"/>
    <w:rsid w:val="006D01C4"/>
    <w:rsid w:val="006D0A16"/>
    <w:rsid w:val="006D25DE"/>
    <w:rsid w:val="006D35D9"/>
    <w:rsid w:val="006D3ED3"/>
    <w:rsid w:val="006D41C1"/>
    <w:rsid w:val="006D6120"/>
    <w:rsid w:val="006D6BB3"/>
    <w:rsid w:val="006E0C18"/>
    <w:rsid w:val="006E0EEF"/>
    <w:rsid w:val="006E0F3F"/>
    <w:rsid w:val="006E0FBF"/>
    <w:rsid w:val="006E2259"/>
    <w:rsid w:val="006E2BBE"/>
    <w:rsid w:val="006E3A94"/>
    <w:rsid w:val="006E44BF"/>
    <w:rsid w:val="006E4755"/>
    <w:rsid w:val="006E4822"/>
    <w:rsid w:val="006E53FA"/>
    <w:rsid w:val="006E72FE"/>
    <w:rsid w:val="006E76DC"/>
    <w:rsid w:val="006E78A4"/>
    <w:rsid w:val="006E7C2D"/>
    <w:rsid w:val="006F00E4"/>
    <w:rsid w:val="006F02E6"/>
    <w:rsid w:val="006F08C6"/>
    <w:rsid w:val="006F1B06"/>
    <w:rsid w:val="006F2A3A"/>
    <w:rsid w:val="006F3EA3"/>
    <w:rsid w:val="006F45F6"/>
    <w:rsid w:val="006F4A93"/>
    <w:rsid w:val="006F4E97"/>
    <w:rsid w:val="006F4FD5"/>
    <w:rsid w:val="006F6F2A"/>
    <w:rsid w:val="006F70C0"/>
    <w:rsid w:val="00700792"/>
    <w:rsid w:val="0070277C"/>
    <w:rsid w:val="00702902"/>
    <w:rsid w:val="007030A5"/>
    <w:rsid w:val="00703161"/>
    <w:rsid w:val="00703F6A"/>
    <w:rsid w:val="00705444"/>
    <w:rsid w:val="00705668"/>
    <w:rsid w:val="00707313"/>
    <w:rsid w:val="007104B3"/>
    <w:rsid w:val="00711840"/>
    <w:rsid w:val="00711F23"/>
    <w:rsid w:val="00712E18"/>
    <w:rsid w:val="00714BBD"/>
    <w:rsid w:val="00714BDE"/>
    <w:rsid w:val="00715303"/>
    <w:rsid w:val="00715A3F"/>
    <w:rsid w:val="007200E7"/>
    <w:rsid w:val="007201EB"/>
    <w:rsid w:val="00720783"/>
    <w:rsid w:val="00720843"/>
    <w:rsid w:val="007225F7"/>
    <w:rsid w:val="0072298E"/>
    <w:rsid w:val="00722ABB"/>
    <w:rsid w:val="0072332F"/>
    <w:rsid w:val="00723B13"/>
    <w:rsid w:val="00724128"/>
    <w:rsid w:val="00724463"/>
    <w:rsid w:val="00725A6F"/>
    <w:rsid w:val="00725F2A"/>
    <w:rsid w:val="0072625A"/>
    <w:rsid w:val="007265E5"/>
    <w:rsid w:val="00727113"/>
    <w:rsid w:val="00730ECA"/>
    <w:rsid w:val="00731691"/>
    <w:rsid w:val="007317FB"/>
    <w:rsid w:val="00732382"/>
    <w:rsid w:val="00732C5D"/>
    <w:rsid w:val="00733B6F"/>
    <w:rsid w:val="00734CB3"/>
    <w:rsid w:val="007355E9"/>
    <w:rsid w:val="007379FC"/>
    <w:rsid w:val="00740E94"/>
    <w:rsid w:val="0074131D"/>
    <w:rsid w:val="00741EE7"/>
    <w:rsid w:val="00742255"/>
    <w:rsid w:val="007434A6"/>
    <w:rsid w:val="0074407A"/>
    <w:rsid w:val="00744460"/>
    <w:rsid w:val="00744E6C"/>
    <w:rsid w:val="0075040C"/>
    <w:rsid w:val="0075045D"/>
    <w:rsid w:val="007505C5"/>
    <w:rsid w:val="00750C49"/>
    <w:rsid w:val="00750D03"/>
    <w:rsid w:val="00752024"/>
    <w:rsid w:val="00754515"/>
    <w:rsid w:val="0075458D"/>
    <w:rsid w:val="00754D75"/>
    <w:rsid w:val="00757B5B"/>
    <w:rsid w:val="00760920"/>
    <w:rsid w:val="00760C3F"/>
    <w:rsid w:val="00760FC8"/>
    <w:rsid w:val="007618B9"/>
    <w:rsid w:val="00762686"/>
    <w:rsid w:val="00762927"/>
    <w:rsid w:val="0076292A"/>
    <w:rsid w:val="007629EE"/>
    <w:rsid w:val="00764725"/>
    <w:rsid w:val="0076480F"/>
    <w:rsid w:val="00764870"/>
    <w:rsid w:val="00764FA9"/>
    <w:rsid w:val="00765A27"/>
    <w:rsid w:val="00765C02"/>
    <w:rsid w:val="00766938"/>
    <w:rsid w:val="00766E96"/>
    <w:rsid w:val="00770374"/>
    <w:rsid w:val="00770D73"/>
    <w:rsid w:val="00770DD5"/>
    <w:rsid w:val="00771409"/>
    <w:rsid w:val="0077143E"/>
    <w:rsid w:val="00774305"/>
    <w:rsid w:val="007743C3"/>
    <w:rsid w:val="00775592"/>
    <w:rsid w:val="0077651B"/>
    <w:rsid w:val="00776F60"/>
    <w:rsid w:val="00777883"/>
    <w:rsid w:val="00780B4A"/>
    <w:rsid w:val="00782404"/>
    <w:rsid w:val="00782778"/>
    <w:rsid w:val="00782B70"/>
    <w:rsid w:val="00783498"/>
    <w:rsid w:val="00783D14"/>
    <w:rsid w:val="00786F68"/>
    <w:rsid w:val="0078704E"/>
    <w:rsid w:val="007872F2"/>
    <w:rsid w:val="00790124"/>
    <w:rsid w:val="007914A3"/>
    <w:rsid w:val="00791CD3"/>
    <w:rsid w:val="0079265B"/>
    <w:rsid w:val="00793244"/>
    <w:rsid w:val="00793A73"/>
    <w:rsid w:val="007943B5"/>
    <w:rsid w:val="00794A9E"/>
    <w:rsid w:val="007951A5"/>
    <w:rsid w:val="00795DD1"/>
    <w:rsid w:val="0079669A"/>
    <w:rsid w:val="00796984"/>
    <w:rsid w:val="00796C32"/>
    <w:rsid w:val="00797A93"/>
    <w:rsid w:val="00797BBB"/>
    <w:rsid w:val="007A0F30"/>
    <w:rsid w:val="007A12FE"/>
    <w:rsid w:val="007A185D"/>
    <w:rsid w:val="007A1FE0"/>
    <w:rsid w:val="007A2251"/>
    <w:rsid w:val="007A2805"/>
    <w:rsid w:val="007A2E9C"/>
    <w:rsid w:val="007A3110"/>
    <w:rsid w:val="007A31CB"/>
    <w:rsid w:val="007A3901"/>
    <w:rsid w:val="007A3D49"/>
    <w:rsid w:val="007A4077"/>
    <w:rsid w:val="007A4283"/>
    <w:rsid w:val="007A51B8"/>
    <w:rsid w:val="007A555F"/>
    <w:rsid w:val="007A6E8E"/>
    <w:rsid w:val="007A7CDB"/>
    <w:rsid w:val="007A7EA7"/>
    <w:rsid w:val="007B1877"/>
    <w:rsid w:val="007B1ECB"/>
    <w:rsid w:val="007B25A2"/>
    <w:rsid w:val="007B3C1A"/>
    <w:rsid w:val="007B6265"/>
    <w:rsid w:val="007B7796"/>
    <w:rsid w:val="007C1DB7"/>
    <w:rsid w:val="007C2A1D"/>
    <w:rsid w:val="007C2B48"/>
    <w:rsid w:val="007C31DD"/>
    <w:rsid w:val="007C3754"/>
    <w:rsid w:val="007C4052"/>
    <w:rsid w:val="007C40B4"/>
    <w:rsid w:val="007C4595"/>
    <w:rsid w:val="007C4BA5"/>
    <w:rsid w:val="007C5286"/>
    <w:rsid w:val="007C5642"/>
    <w:rsid w:val="007C5989"/>
    <w:rsid w:val="007C59B1"/>
    <w:rsid w:val="007C7684"/>
    <w:rsid w:val="007D2A94"/>
    <w:rsid w:val="007D3D0A"/>
    <w:rsid w:val="007D68BA"/>
    <w:rsid w:val="007D7200"/>
    <w:rsid w:val="007D721D"/>
    <w:rsid w:val="007E0DEA"/>
    <w:rsid w:val="007E24F5"/>
    <w:rsid w:val="007E3006"/>
    <w:rsid w:val="007E304E"/>
    <w:rsid w:val="007E3E2C"/>
    <w:rsid w:val="007E50AB"/>
    <w:rsid w:val="007E76F7"/>
    <w:rsid w:val="007F03F0"/>
    <w:rsid w:val="007F180D"/>
    <w:rsid w:val="007F3445"/>
    <w:rsid w:val="007F5021"/>
    <w:rsid w:val="007F6942"/>
    <w:rsid w:val="007F75F8"/>
    <w:rsid w:val="008005DF"/>
    <w:rsid w:val="00800B4D"/>
    <w:rsid w:val="008010D3"/>
    <w:rsid w:val="00802A09"/>
    <w:rsid w:val="0080351A"/>
    <w:rsid w:val="0080390B"/>
    <w:rsid w:val="0080569C"/>
    <w:rsid w:val="00805F9A"/>
    <w:rsid w:val="0080696E"/>
    <w:rsid w:val="00807052"/>
    <w:rsid w:val="00807272"/>
    <w:rsid w:val="00807857"/>
    <w:rsid w:val="008109FD"/>
    <w:rsid w:val="0081147F"/>
    <w:rsid w:val="008115B0"/>
    <w:rsid w:val="00811856"/>
    <w:rsid w:val="008126B1"/>
    <w:rsid w:val="00813517"/>
    <w:rsid w:val="00816ED9"/>
    <w:rsid w:val="008170F9"/>
    <w:rsid w:val="00817864"/>
    <w:rsid w:val="00820010"/>
    <w:rsid w:val="00822586"/>
    <w:rsid w:val="00822725"/>
    <w:rsid w:val="008228F6"/>
    <w:rsid w:val="0082310B"/>
    <w:rsid w:val="0082342B"/>
    <w:rsid w:val="008243F2"/>
    <w:rsid w:val="00824CB3"/>
    <w:rsid w:val="00824E7D"/>
    <w:rsid w:val="0082633C"/>
    <w:rsid w:val="00826699"/>
    <w:rsid w:val="00826C93"/>
    <w:rsid w:val="008279BA"/>
    <w:rsid w:val="00827BA8"/>
    <w:rsid w:val="008332AD"/>
    <w:rsid w:val="00833E58"/>
    <w:rsid w:val="008342F6"/>
    <w:rsid w:val="00835612"/>
    <w:rsid w:val="00836355"/>
    <w:rsid w:val="008366FD"/>
    <w:rsid w:val="008373C7"/>
    <w:rsid w:val="008376ED"/>
    <w:rsid w:val="00837F4D"/>
    <w:rsid w:val="00840D96"/>
    <w:rsid w:val="0084225C"/>
    <w:rsid w:val="008435E0"/>
    <w:rsid w:val="00844414"/>
    <w:rsid w:val="00844431"/>
    <w:rsid w:val="00845822"/>
    <w:rsid w:val="00845CFD"/>
    <w:rsid w:val="00846750"/>
    <w:rsid w:val="00846E12"/>
    <w:rsid w:val="0084729C"/>
    <w:rsid w:val="00847D1B"/>
    <w:rsid w:val="00847E05"/>
    <w:rsid w:val="00850DF5"/>
    <w:rsid w:val="008516A7"/>
    <w:rsid w:val="00851764"/>
    <w:rsid w:val="00851ED3"/>
    <w:rsid w:val="0085220C"/>
    <w:rsid w:val="00853345"/>
    <w:rsid w:val="008554CF"/>
    <w:rsid w:val="00855E2F"/>
    <w:rsid w:val="00855F91"/>
    <w:rsid w:val="00856251"/>
    <w:rsid w:val="008601E7"/>
    <w:rsid w:val="00861403"/>
    <w:rsid w:val="008624F5"/>
    <w:rsid w:val="00863DA9"/>
    <w:rsid w:val="0086562D"/>
    <w:rsid w:val="00865926"/>
    <w:rsid w:val="00865E72"/>
    <w:rsid w:val="0087074D"/>
    <w:rsid w:val="00870F9D"/>
    <w:rsid w:val="00872003"/>
    <w:rsid w:val="00872F8E"/>
    <w:rsid w:val="0087463F"/>
    <w:rsid w:val="00875F6E"/>
    <w:rsid w:val="00876135"/>
    <w:rsid w:val="008772B1"/>
    <w:rsid w:val="00880595"/>
    <w:rsid w:val="00880F24"/>
    <w:rsid w:val="00881CE1"/>
    <w:rsid w:val="008822DE"/>
    <w:rsid w:val="00882F92"/>
    <w:rsid w:val="00884BEF"/>
    <w:rsid w:val="008850E7"/>
    <w:rsid w:val="0088522B"/>
    <w:rsid w:val="008859FA"/>
    <w:rsid w:val="00885B30"/>
    <w:rsid w:val="0088604A"/>
    <w:rsid w:val="00886194"/>
    <w:rsid w:val="00886DDB"/>
    <w:rsid w:val="00886E90"/>
    <w:rsid w:val="00886EB6"/>
    <w:rsid w:val="00887D80"/>
    <w:rsid w:val="008906AE"/>
    <w:rsid w:val="00890AA0"/>
    <w:rsid w:val="00890B12"/>
    <w:rsid w:val="00890B22"/>
    <w:rsid w:val="00890BE2"/>
    <w:rsid w:val="0089134A"/>
    <w:rsid w:val="00893D55"/>
    <w:rsid w:val="00893EC1"/>
    <w:rsid w:val="00893EC8"/>
    <w:rsid w:val="00895222"/>
    <w:rsid w:val="0089596F"/>
    <w:rsid w:val="008A0461"/>
    <w:rsid w:val="008A08A1"/>
    <w:rsid w:val="008A1787"/>
    <w:rsid w:val="008A1BA0"/>
    <w:rsid w:val="008A2B62"/>
    <w:rsid w:val="008A4DE2"/>
    <w:rsid w:val="008A5642"/>
    <w:rsid w:val="008A6C67"/>
    <w:rsid w:val="008A6E8D"/>
    <w:rsid w:val="008B0B42"/>
    <w:rsid w:val="008B0D33"/>
    <w:rsid w:val="008B2106"/>
    <w:rsid w:val="008B2990"/>
    <w:rsid w:val="008B3AD1"/>
    <w:rsid w:val="008B473A"/>
    <w:rsid w:val="008B51DE"/>
    <w:rsid w:val="008B5C08"/>
    <w:rsid w:val="008B709D"/>
    <w:rsid w:val="008C059B"/>
    <w:rsid w:val="008C08B1"/>
    <w:rsid w:val="008C0C6A"/>
    <w:rsid w:val="008C1ABE"/>
    <w:rsid w:val="008C304A"/>
    <w:rsid w:val="008C3539"/>
    <w:rsid w:val="008C365A"/>
    <w:rsid w:val="008C36C9"/>
    <w:rsid w:val="008C4259"/>
    <w:rsid w:val="008C4534"/>
    <w:rsid w:val="008C47C9"/>
    <w:rsid w:val="008C4C8F"/>
    <w:rsid w:val="008C76BE"/>
    <w:rsid w:val="008C7799"/>
    <w:rsid w:val="008C7B0D"/>
    <w:rsid w:val="008D0B0F"/>
    <w:rsid w:val="008D1D7E"/>
    <w:rsid w:val="008D2890"/>
    <w:rsid w:val="008D2C74"/>
    <w:rsid w:val="008D2E1A"/>
    <w:rsid w:val="008D4934"/>
    <w:rsid w:val="008D5FE7"/>
    <w:rsid w:val="008D68E4"/>
    <w:rsid w:val="008D7118"/>
    <w:rsid w:val="008D7BA2"/>
    <w:rsid w:val="008E31B5"/>
    <w:rsid w:val="008E3649"/>
    <w:rsid w:val="008E388E"/>
    <w:rsid w:val="008E3A91"/>
    <w:rsid w:val="008E5A6B"/>
    <w:rsid w:val="008E6843"/>
    <w:rsid w:val="008E70B0"/>
    <w:rsid w:val="008E7EC1"/>
    <w:rsid w:val="008F0180"/>
    <w:rsid w:val="008F1961"/>
    <w:rsid w:val="008F2AAF"/>
    <w:rsid w:val="008F2DD4"/>
    <w:rsid w:val="008F413E"/>
    <w:rsid w:val="008F4269"/>
    <w:rsid w:val="008F56BE"/>
    <w:rsid w:val="008F58B8"/>
    <w:rsid w:val="008F6638"/>
    <w:rsid w:val="008F7DC3"/>
    <w:rsid w:val="00900B87"/>
    <w:rsid w:val="009016D3"/>
    <w:rsid w:val="00902DEB"/>
    <w:rsid w:val="009031C6"/>
    <w:rsid w:val="00903F3E"/>
    <w:rsid w:val="009047D6"/>
    <w:rsid w:val="009067E7"/>
    <w:rsid w:val="00906AA5"/>
    <w:rsid w:val="00906D12"/>
    <w:rsid w:val="0090794B"/>
    <w:rsid w:val="00907FA9"/>
    <w:rsid w:val="009104DB"/>
    <w:rsid w:val="0091057B"/>
    <w:rsid w:val="00910802"/>
    <w:rsid w:val="009111A0"/>
    <w:rsid w:val="00912B77"/>
    <w:rsid w:val="00913B40"/>
    <w:rsid w:val="00914CD9"/>
    <w:rsid w:val="00914ED9"/>
    <w:rsid w:val="00915CB7"/>
    <w:rsid w:val="00916BCA"/>
    <w:rsid w:val="009173D6"/>
    <w:rsid w:val="00920085"/>
    <w:rsid w:val="00921AA6"/>
    <w:rsid w:val="00925DA3"/>
    <w:rsid w:val="009264CF"/>
    <w:rsid w:val="00926B82"/>
    <w:rsid w:val="0093090E"/>
    <w:rsid w:val="009315B3"/>
    <w:rsid w:val="0093463E"/>
    <w:rsid w:val="00934967"/>
    <w:rsid w:val="00934F2E"/>
    <w:rsid w:val="00935F6D"/>
    <w:rsid w:val="00936051"/>
    <w:rsid w:val="00936084"/>
    <w:rsid w:val="00936B00"/>
    <w:rsid w:val="0094110C"/>
    <w:rsid w:val="009437C2"/>
    <w:rsid w:val="00945D02"/>
    <w:rsid w:val="00945E55"/>
    <w:rsid w:val="009513A9"/>
    <w:rsid w:val="0095174C"/>
    <w:rsid w:val="00952484"/>
    <w:rsid w:val="009539FA"/>
    <w:rsid w:val="00953D9F"/>
    <w:rsid w:val="0095451E"/>
    <w:rsid w:val="00957177"/>
    <w:rsid w:val="00957579"/>
    <w:rsid w:val="009578DB"/>
    <w:rsid w:val="00957B24"/>
    <w:rsid w:val="009609E0"/>
    <w:rsid w:val="00960F22"/>
    <w:rsid w:val="00961556"/>
    <w:rsid w:val="009615D5"/>
    <w:rsid w:val="00963C8F"/>
    <w:rsid w:val="00967435"/>
    <w:rsid w:val="00967E67"/>
    <w:rsid w:val="00970F23"/>
    <w:rsid w:val="009728C4"/>
    <w:rsid w:val="00973008"/>
    <w:rsid w:val="00973A2D"/>
    <w:rsid w:val="00973F1A"/>
    <w:rsid w:val="00973F50"/>
    <w:rsid w:val="00974150"/>
    <w:rsid w:val="009745A7"/>
    <w:rsid w:val="009758A1"/>
    <w:rsid w:val="009806B7"/>
    <w:rsid w:val="00980817"/>
    <w:rsid w:val="00980962"/>
    <w:rsid w:val="0098101B"/>
    <w:rsid w:val="00981455"/>
    <w:rsid w:val="00982D36"/>
    <w:rsid w:val="00983BAA"/>
    <w:rsid w:val="00984164"/>
    <w:rsid w:val="00984A03"/>
    <w:rsid w:val="00984D3F"/>
    <w:rsid w:val="00985633"/>
    <w:rsid w:val="0098659D"/>
    <w:rsid w:val="0098728E"/>
    <w:rsid w:val="00990691"/>
    <w:rsid w:val="009906E8"/>
    <w:rsid w:val="00991976"/>
    <w:rsid w:val="0099231E"/>
    <w:rsid w:val="0099232D"/>
    <w:rsid w:val="009923A4"/>
    <w:rsid w:val="00993AC0"/>
    <w:rsid w:val="0099496C"/>
    <w:rsid w:val="009952D6"/>
    <w:rsid w:val="00995C5A"/>
    <w:rsid w:val="00996730"/>
    <w:rsid w:val="00996F86"/>
    <w:rsid w:val="009975D2"/>
    <w:rsid w:val="00997802"/>
    <w:rsid w:val="00997EA3"/>
    <w:rsid w:val="009A0F43"/>
    <w:rsid w:val="009A127C"/>
    <w:rsid w:val="009A214F"/>
    <w:rsid w:val="009A2986"/>
    <w:rsid w:val="009A48CA"/>
    <w:rsid w:val="009A4C89"/>
    <w:rsid w:val="009A61C6"/>
    <w:rsid w:val="009A628A"/>
    <w:rsid w:val="009B03E3"/>
    <w:rsid w:val="009B0A7F"/>
    <w:rsid w:val="009B133E"/>
    <w:rsid w:val="009B19C3"/>
    <w:rsid w:val="009B1C7E"/>
    <w:rsid w:val="009B1D8F"/>
    <w:rsid w:val="009B2F1B"/>
    <w:rsid w:val="009B4F0B"/>
    <w:rsid w:val="009B5014"/>
    <w:rsid w:val="009B5E30"/>
    <w:rsid w:val="009B5E6A"/>
    <w:rsid w:val="009B5EA8"/>
    <w:rsid w:val="009B6375"/>
    <w:rsid w:val="009B7599"/>
    <w:rsid w:val="009B76A7"/>
    <w:rsid w:val="009B76DC"/>
    <w:rsid w:val="009B7DC5"/>
    <w:rsid w:val="009C21FA"/>
    <w:rsid w:val="009C2CBA"/>
    <w:rsid w:val="009C33E8"/>
    <w:rsid w:val="009C3D82"/>
    <w:rsid w:val="009C42D9"/>
    <w:rsid w:val="009C442D"/>
    <w:rsid w:val="009C4934"/>
    <w:rsid w:val="009C4CD8"/>
    <w:rsid w:val="009C548B"/>
    <w:rsid w:val="009C7058"/>
    <w:rsid w:val="009C7132"/>
    <w:rsid w:val="009D0ABF"/>
    <w:rsid w:val="009D11C9"/>
    <w:rsid w:val="009D11F9"/>
    <w:rsid w:val="009D1255"/>
    <w:rsid w:val="009D23C9"/>
    <w:rsid w:val="009D3D52"/>
    <w:rsid w:val="009D3FDE"/>
    <w:rsid w:val="009D40D3"/>
    <w:rsid w:val="009D41A3"/>
    <w:rsid w:val="009D4B4A"/>
    <w:rsid w:val="009D4FB9"/>
    <w:rsid w:val="009D5315"/>
    <w:rsid w:val="009D5C6B"/>
    <w:rsid w:val="009D60F6"/>
    <w:rsid w:val="009D67C9"/>
    <w:rsid w:val="009D7B0E"/>
    <w:rsid w:val="009D7E54"/>
    <w:rsid w:val="009E0347"/>
    <w:rsid w:val="009E04D1"/>
    <w:rsid w:val="009E074E"/>
    <w:rsid w:val="009E14EC"/>
    <w:rsid w:val="009E1645"/>
    <w:rsid w:val="009E3415"/>
    <w:rsid w:val="009E5C3A"/>
    <w:rsid w:val="009E7E68"/>
    <w:rsid w:val="009F0C0F"/>
    <w:rsid w:val="009F12D6"/>
    <w:rsid w:val="009F19C0"/>
    <w:rsid w:val="009F3F3D"/>
    <w:rsid w:val="009F4A5F"/>
    <w:rsid w:val="009F5201"/>
    <w:rsid w:val="009F60EC"/>
    <w:rsid w:val="009F6FE7"/>
    <w:rsid w:val="009F7001"/>
    <w:rsid w:val="009F74CF"/>
    <w:rsid w:val="00A00BFA"/>
    <w:rsid w:val="00A02287"/>
    <w:rsid w:val="00A0403E"/>
    <w:rsid w:val="00A059B4"/>
    <w:rsid w:val="00A11787"/>
    <w:rsid w:val="00A1246C"/>
    <w:rsid w:val="00A13326"/>
    <w:rsid w:val="00A133A7"/>
    <w:rsid w:val="00A158A4"/>
    <w:rsid w:val="00A15A86"/>
    <w:rsid w:val="00A15C25"/>
    <w:rsid w:val="00A15DB4"/>
    <w:rsid w:val="00A164E7"/>
    <w:rsid w:val="00A17435"/>
    <w:rsid w:val="00A175D0"/>
    <w:rsid w:val="00A17E7E"/>
    <w:rsid w:val="00A20054"/>
    <w:rsid w:val="00A2128D"/>
    <w:rsid w:val="00A21BB1"/>
    <w:rsid w:val="00A22108"/>
    <w:rsid w:val="00A2215A"/>
    <w:rsid w:val="00A26553"/>
    <w:rsid w:val="00A26867"/>
    <w:rsid w:val="00A26F8D"/>
    <w:rsid w:val="00A270BF"/>
    <w:rsid w:val="00A3138D"/>
    <w:rsid w:val="00A32DE7"/>
    <w:rsid w:val="00A32E6F"/>
    <w:rsid w:val="00A35D36"/>
    <w:rsid w:val="00A361F4"/>
    <w:rsid w:val="00A366EB"/>
    <w:rsid w:val="00A41751"/>
    <w:rsid w:val="00A42708"/>
    <w:rsid w:val="00A4336A"/>
    <w:rsid w:val="00A44975"/>
    <w:rsid w:val="00A44CE2"/>
    <w:rsid w:val="00A44F97"/>
    <w:rsid w:val="00A45B5F"/>
    <w:rsid w:val="00A46374"/>
    <w:rsid w:val="00A466E9"/>
    <w:rsid w:val="00A4701C"/>
    <w:rsid w:val="00A5271E"/>
    <w:rsid w:val="00A53F77"/>
    <w:rsid w:val="00A55A6A"/>
    <w:rsid w:val="00A6033B"/>
    <w:rsid w:val="00A60A0C"/>
    <w:rsid w:val="00A6114A"/>
    <w:rsid w:val="00A62849"/>
    <w:rsid w:val="00A6298A"/>
    <w:rsid w:val="00A6383E"/>
    <w:rsid w:val="00A63EB8"/>
    <w:rsid w:val="00A647D7"/>
    <w:rsid w:val="00A649C3"/>
    <w:rsid w:val="00A65099"/>
    <w:rsid w:val="00A65E13"/>
    <w:rsid w:val="00A70145"/>
    <w:rsid w:val="00A7018E"/>
    <w:rsid w:val="00A7065D"/>
    <w:rsid w:val="00A7110F"/>
    <w:rsid w:val="00A71442"/>
    <w:rsid w:val="00A72F4C"/>
    <w:rsid w:val="00A74406"/>
    <w:rsid w:val="00A74432"/>
    <w:rsid w:val="00A7662F"/>
    <w:rsid w:val="00A766FB"/>
    <w:rsid w:val="00A770B8"/>
    <w:rsid w:val="00A8074F"/>
    <w:rsid w:val="00A81BE9"/>
    <w:rsid w:val="00A84471"/>
    <w:rsid w:val="00A8451A"/>
    <w:rsid w:val="00A85475"/>
    <w:rsid w:val="00A85DA3"/>
    <w:rsid w:val="00A85FD9"/>
    <w:rsid w:val="00A8759B"/>
    <w:rsid w:val="00A87753"/>
    <w:rsid w:val="00A9059F"/>
    <w:rsid w:val="00A90C38"/>
    <w:rsid w:val="00A90C88"/>
    <w:rsid w:val="00A90DBE"/>
    <w:rsid w:val="00A91BBE"/>
    <w:rsid w:val="00A9236A"/>
    <w:rsid w:val="00A940BA"/>
    <w:rsid w:val="00A94DF2"/>
    <w:rsid w:val="00A958BB"/>
    <w:rsid w:val="00A9657D"/>
    <w:rsid w:val="00A97FEE"/>
    <w:rsid w:val="00AA0106"/>
    <w:rsid w:val="00AA105A"/>
    <w:rsid w:val="00AA1FBF"/>
    <w:rsid w:val="00AA23F4"/>
    <w:rsid w:val="00AA4A41"/>
    <w:rsid w:val="00AA631A"/>
    <w:rsid w:val="00AA74E2"/>
    <w:rsid w:val="00AA755E"/>
    <w:rsid w:val="00AB08F2"/>
    <w:rsid w:val="00AB143A"/>
    <w:rsid w:val="00AB181C"/>
    <w:rsid w:val="00AB1EE7"/>
    <w:rsid w:val="00AB20E0"/>
    <w:rsid w:val="00AB30D5"/>
    <w:rsid w:val="00AB31E1"/>
    <w:rsid w:val="00AB3521"/>
    <w:rsid w:val="00AB4A37"/>
    <w:rsid w:val="00AB5880"/>
    <w:rsid w:val="00AB5AE7"/>
    <w:rsid w:val="00AB6A73"/>
    <w:rsid w:val="00AC0998"/>
    <w:rsid w:val="00AC2453"/>
    <w:rsid w:val="00AC2805"/>
    <w:rsid w:val="00AC4C39"/>
    <w:rsid w:val="00AC4C47"/>
    <w:rsid w:val="00AC4CAD"/>
    <w:rsid w:val="00AD00F0"/>
    <w:rsid w:val="00AD2BCF"/>
    <w:rsid w:val="00AD3CFF"/>
    <w:rsid w:val="00AD4424"/>
    <w:rsid w:val="00AD47D5"/>
    <w:rsid w:val="00AD50A1"/>
    <w:rsid w:val="00AD5F69"/>
    <w:rsid w:val="00AD63FD"/>
    <w:rsid w:val="00AE0A4A"/>
    <w:rsid w:val="00AE10A0"/>
    <w:rsid w:val="00AE1917"/>
    <w:rsid w:val="00AE2471"/>
    <w:rsid w:val="00AE25FA"/>
    <w:rsid w:val="00AE340E"/>
    <w:rsid w:val="00AE497D"/>
    <w:rsid w:val="00AE56EC"/>
    <w:rsid w:val="00AE5A21"/>
    <w:rsid w:val="00AE65E9"/>
    <w:rsid w:val="00AE7B28"/>
    <w:rsid w:val="00AE7FC8"/>
    <w:rsid w:val="00AF1929"/>
    <w:rsid w:val="00AF29DA"/>
    <w:rsid w:val="00AF6F10"/>
    <w:rsid w:val="00B001EF"/>
    <w:rsid w:val="00B0186D"/>
    <w:rsid w:val="00B02797"/>
    <w:rsid w:val="00B03804"/>
    <w:rsid w:val="00B03F26"/>
    <w:rsid w:val="00B040B6"/>
    <w:rsid w:val="00B05A7C"/>
    <w:rsid w:val="00B066E1"/>
    <w:rsid w:val="00B11120"/>
    <w:rsid w:val="00B120D6"/>
    <w:rsid w:val="00B1237C"/>
    <w:rsid w:val="00B124DE"/>
    <w:rsid w:val="00B12F9F"/>
    <w:rsid w:val="00B13409"/>
    <w:rsid w:val="00B1376D"/>
    <w:rsid w:val="00B13BBF"/>
    <w:rsid w:val="00B14E6D"/>
    <w:rsid w:val="00B15783"/>
    <w:rsid w:val="00B15907"/>
    <w:rsid w:val="00B15B12"/>
    <w:rsid w:val="00B15F99"/>
    <w:rsid w:val="00B163C3"/>
    <w:rsid w:val="00B17582"/>
    <w:rsid w:val="00B22779"/>
    <w:rsid w:val="00B22B51"/>
    <w:rsid w:val="00B23680"/>
    <w:rsid w:val="00B24086"/>
    <w:rsid w:val="00B240DE"/>
    <w:rsid w:val="00B24493"/>
    <w:rsid w:val="00B24A14"/>
    <w:rsid w:val="00B263F1"/>
    <w:rsid w:val="00B2691C"/>
    <w:rsid w:val="00B3005E"/>
    <w:rsid w:val="00B30345"/>
    <w:rsid w:val="00B32300"/>
    <w:rsid w:val="00B32BA7"/>
    <w:rsid w:val="00B34832"/>
    <w:rsid w:val="00B34CE7"/>
    <w:rsid w:val="00B36311"/>
    <w:rsid w:val="00B36CCA"/>
    <w:rsid w:val="00B37289"/>
    <w:rsid w:val="00B37770"/>
    <w:rsid w:val="00B40111"/>
    <w:rsid w:val="00B40C55"/>
    <w:rsid w:val="00B420BE"/>
    <w:rsid w:val="00B42127"/>
    <w:rsid w:val="00B421B0"/>
    <w:rsid w:val="00B4327A"/>
    <w:rsid w:val="00B437DE"/>
    <w:rsid w:val="00B441FB"/>
    <w:rsid w:val="00B44D03"/>
    <w:rsid w:val="00B44E1E"/>
    <w:rsid w:val="00B45617"/>
    <w:rsid w:val="00B45646"/>
    <w:rsid w:val="00B46853"/>
    <w:rsid w:val="00B4794D"/>
    <w:rsid w:val="00B50134"/>
    <w:rsid w:val="00B503B2"/>
    <w:rsid w:val="00B50F08"/>
    <w:rsid w:val="00B51A05"/>
    <w:rsid w:val="00B52C88"/>
    <w:rsid w:val="00B52FA5"/>
    <w:rsid w:val="00B53305"/>
    <w:rsid w:val="00B53EE9"/>
    <w:rsid w:val="00B54762"/>
    <w:rsid w:val="00B5493E"/>
    <w:rsid w:val="00B57431"/>
    <w:rsid w:val="00B57E80"/>
    <w:rsid w:val="00B606E8"/>
    <w:rsid w:val="00B612B6"/>
    <w:rsid w:val="00B62504"/>
    <w:rsid w:val="00B6344E"/>
    <w:rsid w:val="00B63C6A"/>
    <w:rsid w:val="00B63DF2"/>
    <w:rsid w:val="00B64E36"/>
    <w:rsid w:val="00B65792"/>
    <w:rsid w:val="00B65FC2"/>
    <w:rsid w:val="00B6686E"/>
    <w:rsid w:val="00B67BEA"/>
    <w:rsid w:val="00B67C6D"/>
    <w:rsid w:val="00B71F7A"/>
    <w:rsid w:val="00B72009"/>
    <w:rsid w:val="00B73AE5"/>
    <w:rsid w:val="00B74F73"/>
    <w:rsid w:val="00B74F9D"/>
    <w:rsid w:val="00B75594"/>
    <w:rsid w:val="00B755FE"/>
    <w:rsid w:val="00B76136"/>
    <w:rsid w:val="00B767AD"/>
    <w:rsid w:val="00B76BC2"/>
    <w:rsid w:val="00B774D7"/>
    <w:rsid w:val="00B77C1F"/>
    <w:rsid w:val="00B82D57"/>
    <w:rsid w:val="00B83E14"/>
    <w:rsid w:val="00B845FE"/>
    <w:rsid w:val="00B861B3"/>
    <w:rsid w:val="00B8645E"/>
    <w:rsid w:val="00B86629"/>
    <w:rsid w:val="00B86A14"/>
    <w:rsid w:val="00B87954"/>
    <w:rsid w:val="00B9035F"/>
    <w:rsid w:val="00B91295"/>
    <w:rsid w:val="00B91FA5"/>
    <w:rsid w:val="00B9322B"/>
    <w:rsid w:val="00B94C78"/>
    <w:rsid w:val="00B94F34"/>
    <w:rsid w:val="00B95D7D"/>
    <w:rsid w:val="00B95E96"/>
    <w:rsid w:val="00B9623D"/>
    <w:rsid w:val="00B964E5"/>
    <w:rsid w:val="00B96985"/>
    <w:rsid w:val="00B97298"/>
    <w:rsid w:val="00B97592"/>
    <w:rsid w:val="00BA0AA0"/>
    <w:rsid w:val="00BA28C8"/>
    <w:rsid w:val="00BA29DE"/>
    <w:rsid w:val="00BA3941"/>
    <w:rsid w:val="00BA6CDB"/>
    <w:rsid w:val="00BA7D74"/>
    <w:rsid w:val="00BA7DD0"/>
    <w:rsid w:val="00BB016B"/>
    <w:rsid w:val="00BB07D2"/>
    <w:rsid w:val="00BB11E4"/>
    <w:rsid w:val="00BB15BB"/>
    <w:rsid w:val="00BB5828"/>
    <w:rsid w:val="00BB5E40"/>
    <w:rsid w:val="00BB6A0B"/>
    <w:rsid w:val="00BB77DB"/>
    <w:rsid w:val="00BB7905"/>
    <w:rsid w:val="00BB7C58"/>
    <w:rsid w:val="00BC0EB0"/>
    <w:rsid w:val="00BC2384"/>
    <w:rsid w:val="00BC2BEF"/>
    <w:rsid w:val="00BC3027"/>
    <w:rsid w:val="00BC40D8"/>
    <w:rsid w:val="00BC4CAE"/>
    <w:rsid w:val="00BC4D0E"/>
    <w:rsid w:val="00BC4F16"/>
    <w:rsid w:val="00BC5274"/>
    <w:rsid w:val="00BC5AF3"/>
    <w:rsid w:val="00BC7860"/>
    <w:rsid w:val="00BD054A"/>
    <w:rsid w:val="00BD1B2F"/>
    <w:rsid w:val="00BD22FA"/>
    <w:rsid w:val="00BD2FD3"/>
    <w:rsid w:val="00BD328F"/>
    <w:rsid w:val="00BD3506"/>
    <w:rsid w:val="00BD4186"/>
    <w:rsid w:val="00BD49D0"/>
    <w:rsid w:val="00BD4D68"/>
    <w:rsid w:val="00BD4EFB"/>
    <w:rsid w:val="00BD786B"/>
    <w:rsid w:val="00BE072E"/>
    <w:rsid w:val="00BE4B17"/>
    <w:rsid w:val="00BE4E04"/>
    <w:rsid w:val="00BE50DC"/>
    <w:rsid w:val="00BE6E11"/>
    <w:rsid w:val="00BF009C"/>
    <w:rsid w:val="00BF00AF"/>
    <w:rsid w:val="00BF0850"/>
    <w:rsid w:val="00BF163D"/>
    <w:rsid w:val="00BF1D70"/>
    <w:rsid w:val="00BF2086"/>
    <w:rsid w:val="00BF20DA"/>
    <w:rsid w:val="00BF22BF"/>
    <w:rsid w:val="00BF3F1B"/>
    <w:rsid w:val="00BF4398"/>
    <w:rsid w:val="00BF4924"/>
    <w:rsid w:val="00BF4994"/>
    <w:rsid w:val="00BF4E03"/>
    <w:rsid w:val="00C012E4"/>
    <w:rsid w:val="00C020A7"/>
    <w:rsid w:val="00C03641"/>
    <w:rsid w:val="00C0431F"/>
    <w:rsid w:val="00C04EBA"/>
    <w:rsid w:val="00C05792"/>
    <w:rsid w:val="00C06FC1"/>
    <w:rsid w:val="00C07422"/>
    <w:rsid w:val="00C07E62"/>
    <w:rsid w:val="00C11498"/>
    <w:rsid w:val="00C11AEE"/>
    <w:rsid w:val="00C11C5C"/>
    <w:rsid w:val="00C129DE"/>
    <w:rsid w:val="00C12CE4"/>
    <w:rsid w:val="00C132FD"/>
    <w:rsid w:val="00C14F52"/>
    <w:rsid w:val="00C177CC"/>
    <w:rsid w:val="00C20345"/>
    <w:rsid w:val="00C22272"/>
    <w:rsid w:val="00C226C1"/>
    <w:rsid w:val="00C235A1"/>
    <w:rsid w:val="00C24A3C"/>
    <w:rsid w:val="00C24B3E"/>
    <w:rsid w:val="00C24BE4"/>
    <w:rsid w:val="00C26EF7"/>
    <w:rsid w:val="00C27387"/>
    <w:rsid w:val="00C301BA"/>
    <w:rsid w:val="00C306E9"/>
    <w:rsid w:val="00C311B8"/>
    <w:rsid w:val="00C31927"/>
    <w:rsid w:val="00C3203C"/>
    <w:rsid w:val="00C3292E"/>
    <w:rsid w:val="00C32EF0"/>
    <w:rsid w:val="00C365A4"/>
    <w:rsid w:val="00C369CD"/>
    <w:rsid w:val="00C36C02"/>
    <w:rsid w:val="00C36DD6"/>
    <w:rsid w:val="00C36F4C"/>
    <w:rsid w:val="00C371C5"/>
    <w:rsid w:val="00C374D7"/>
    <w:rsid w:val="00C375FC"/>
    <w:rsid w:val="00C3774F"/>
    <w:rsid w:val="00C37AE9"/>
    <w:rsid w:val="00C415EF"/>
    <w:rsid w:val="00C42F16"/>
    <w:rsid w:val="00C44456"/>
    <w:rsid w:val="00C446B2"/>
    <w:rsid w:val="00C458FE"/>
    <w:rsid w:val="00C461E7"/>
    <w:rsid w:val="00C4631D"/>
    <w:rsid w:val="00C46DB9"/>
    <w:rsid w:val="00C47DD9"/>
    <w:rsid w:val="00C506F2"/>
    <w:rsid w:val="00C517B1"/>
    <w:rsid w:val="00C52007"/>
    <w:rsid w:val="00C55547"/>
    <w:rsid w:val="00C55A00"/>
    <w:rsid w:val="00C562CC"/>
    <w:rsid w:val="00C56E86"/>
    <w:rsid w:val="00C56FB8"/>
    <w:rsid w:val="00C57FCA"/>
    <w:rsid w:val="00C61CFE"/>
    <w:rsid w:val="00C6293D"/>
    <w:rsid w:val="00C62DAD"/>
    <w:rsid w:val="00C62E89"/>
    <w:rsid w:val="00C6339E"/>
    <w:rsid w:val="00C63956"/>
    <w:rsid w:val="00C63D02"/>
    <w:rsid w:val="00C6598B"/>
    <w:rsid w:val="00C665A4"/>
    <w:rsid w:val="00C6671E"/>
    <w:rsid w:val="00C66AC3"/>
    <w:rsid w:val="00C7226F"/>
    <w:rsid w:val="00C72C9D"/>
    <w:rsid w:val="00C73CCA"/>
    <w:rsid w:val="00C741D6"/>
    <w:rsid w:val="00C747B7"/>
    <w:rsid w:val="00C7539D"/>
    <w:rsid w:val="00C754DE"/>
    <w:rsid w:val="00C7554B"/>
    <w:rsid w:val="00C76769"/>
    <w:rsid w:val="00C77565"/>
    <w:rsid w:val="00C80398"/>
    <w:rsid w:val="00C807C5"/>
    <w:rsid w:val="00C8108D"/>
    <w:rsid w:val="00C813CC"/>
    <w:rsid w:val="00C8448D"/>
    <w:rsid w:val="00C84493"/>
    <w:rsid w:val="00C84E4A"/>
    <w:rsid w:val="00C85F4C"/>
    <w:rsid w:val="00C86ABE"/>
    <w:rsid w:val="00C86BE5"/>
    <w:rsid w:val="00C90862"/>
    <w:rsid w:val="00C90911"/>
    <w:rsid w:val="00C9205F"/>
    <w:rsid w:val="00C93D23"/>
    <w:rsid w:val="00C94A96"/>
    <w:rsid w:val="00C95502"/>
    <w:rsid w:val="00C957A7"/>
    <w:rsid w:val="00C95A6E"/>
    <w:rsid w:val="00C96E93"/>
    <w:rsid w:val="00C977BB"/>
    <w:rsid w:val="00C97822"/>
    <w:rsid w:val="00CA2771"/>
    <w:rsid w:val="00CA39E4"/>
    <w:rsid w:val="00CA4268"/>
    <w:rsid w:val="00CA4449"/>
    <w:rsid w:val="00CA4854"/>
    <w:rsid w:val="00CA4998"/>
    <w:rsid w:val="00CA4E61"/>
    <w:rsid w:val="00CA51A0"/>
    <w:rsid w:val="00CB0AE2"/>
    <w:rsid w:val="00CB0D24"/>
    <w:rsid w:val="00CB1021"/>
    <w:rsid w:val="00CB23DA"/>
    <w:rsid w:val="00CB28D5"/>
    <w:rsid w:val="00CB2AF8"/>
    <w:rsid w:val="00CB3532"/>
    <w:rsid w:val="00CB507A"/>
    <w:rsid w:val="00CB5EA0"/>
    <w:rsid w:val="00CB752C"/>
    <w:rsid w:val="00CB7615"/>
    <w:rsid w:val="00CC09FD"/>
    <w:rsid w:val="00CC0E9B"/>
    <w:rsid w:val="00CC13FE"/>
    <w:rsid w:val="00CC1E03"/>
    <w:rsid w:val="00CC2322"/>
    <w:rsid w:val="00CC5CC4"/>
    <w:rsid w:val="00CC5D5D"/>
    <w:rsid w:val="00CC5E9C"/>
    <w:rsid w:val="00CC754D"/>
    <w:rsid w:val="00CC784A"/>
    <w:rsid w:val="00CC7BB9"/>
    <w:rsid w:val="00CD1B72"/>
    <w:rsid w:val="00CD2655"/>
    <w:rsid w:val="00CD3517"/>
    <w:rsid w:val="00CD4379"/>
    <w:rsid w:val="00CD469D"/>
    <w:rsid w:val="00CD46E7"/>
    <w:rsid w:val="00CD4928"/>
    <w:rsid w:val="00CD4DD6"/>
    <w:rsid w:val="00CD5786"/>
    <w:rsid w:val="00CD690A"/>
    <w:rsid w:val="00CD73F9"/>
    <w:rsid w:val="00CD7AD9"/>
    <w:rsid w:val="00CD7F6D"/>
    <w:rsid w:val="00CE043F"/>
    <w:rsid w:val="00CE055A"/>
    <w:rsid w:val="00CE0627"/>
    <w:rsid w:val="00CE0F93"/>
    <w:rsid w:val="00CE19D2"/>
    <w:rsid w:val="00CE3E21"/>
    <w:rsid w:val="00CE4B78"/>
    <w:rsid w:val="00CE727C"/>
    <w:rsid w:val="00CE757F"/>
    <w:rsid w:val="00CE7B49"/>
    <w:rsid w:val="00CF0303"/>
    <w:rsid w:val="00CF0D3F"/>
    <w:rsid w:val="00CF0D6C"/>
    <w:rsid w:val="00CF1BDC"/>
    <w:rsid w:val="00CF1E28"/>
    <w:rsid w:val="00CF232E"/>
    <w:rsid w:val="00CF30FD"/>
    <w:rsid w:val="00CF3269"/>
    <w:rsid w:val="00CF4CFF"/>
    <w:rsid w:val="00CF57C6"/>
    <w:rsid w:val="00CF5AB3"/>
    <w:rsid w:val="00CF630E"/>
    <w:rsid w:val="00CF695D"/>
    <w:rsid w:val="00CF749E"/>
    <w:rsid w:val="00CF75BF"/>
    <w:rsid w:val="00CF7807"/>
    <w:rsid w:val="00CF7E67"/>
    <w:rsid w:val="00D0081C"/>
    <w:rsid w:val="00D04630"/>
    <w:rsid w:val="00D053B4"/>
    <w:rsid w:val="00D058BC"/>
    <w:rsid w:val="00D1048C"/>
    <w:rsid w:val="00D10E9E"/>
    <w:rsid w:val="00D110D1"/>
    <w:rsid w:val="00D1123E"/>
    <w:rsid w:val="00D114FB"/>
    <w:rsid w:val="00D11599"/>
    <w:rsid w:val="00D129E2"/>
    <w:rsid w:val="00D12E18"/>
    <w:rsid w:val="00D141B5"/>
    <w:rsid w:val="00D14E48"/>
    <w:rsid w:val="00D17834"/>
    <w:rsid w:val="00D2056F"/>
    <w:rsid w:val="00D20737"/>
    <w:rsid w:val="00D2107E"/>
    <w:rsid w:val="00D223CE"/>
    <w:rsid w:val="00D239BE"/>
    <w:rsid w:val="00D23B7D"/>
    <w:rsid w:val="00D26E0D"/>
    <w:rsid w:val="00D27DAF"/>
    <w:rsid w:val="00D27F36"/>
    <w:rsid w:val="00D302DC"/>
    <w:rsid w:val="00D3052D"/>
    <w:rsid w:val="00D31663"/>
    <w:rsid w:val="00D31840"/>
    <w:rsid w:val="00D318B4"/>
    <w:rsid w:val="00D331B1"/>
    <w:rsid w:val="00D332CD"/>
    <w:rsid w:val="00D333B6"/>
    <w:rsid w:val="00D33D32"/>
    <w:rsid w:val="00D34A21"/>
    <w:rsid w:val="00D34BB6"/>
    <w:rsid w:val="00D3552D"/>
    <w:rsid w:val="00D35E9B"/>
    <w:rsid w:val="00D365ED"/>
    <w:rsid w:val="00D37858"/>
    <w:rsid w:val="00D4092C"/>
    <w:rsid w:val="00D409CE"/>
    <w:rsid w:val="00D40F6B"/>
    <w:rsid w:val="00D40F94"/>
    <w:rsid w:val="00D413F7"/>
    <w:rsid w:val="00D41638"/>
    <w:rsid w:val="00D437C5"/>
    <w:rsid w:val="00D438DA"/>
    <w:rsid w:val="00D43F54"/>
    <w:rsid w:val="00D450D9"/>
    <w:rsid w:val="00D50300"/>
    <w:rsid w:val="00D50C60"/>
    <w:rsid w:val="00D51814"/>
    <w:rsid w:val="00D530A3"/>
    <w:rsid w:val="00D53F51"/>
    <w:rsid w:val="00D54858"/>
    <w:rsid w:val="00D56645"/>
    <w:rsid w:val="00D56850"/>
    <w:rsid w:val="00D60888"/>
    <w:rsid w:val="00D609DF"/>
    <w:rsid w:val="00D6153F"/>
    <w:rsid w:val="00D615C9"/>
    <w:rsid w:val="00D6237C"/>
    <w:rsid w:val="00D62847"/>
    <w:rsid w:val="00D62EA8"/>
    <w:rsid w:val="00D64A6D"/>
    <w:rsid w:val="00D655ED"/>
    <w:rsid w:val="00D661C2"/>
    <w:rsid w:val="00D705AA"/>
    <w:rsid w:val="00D70B9A"/>
    <w:rsid w:val="00D71183"/>
    <w:rsid w:val="00D71CA8"/>
    <w:rsid w:val="00D74AAD"/>
    <w:rsid w:val="00D751FC"/>
    <w:rsid w:val="00D75559"/>
    <w:rsid w:val="00D776C6"/>
    <w:rsid w:val="00D81259"/>
    <w:rsid w:val="00D81D0C"/>
    <w:rsid w:val="00D83017"/>
    <w:rsid w:val="00D839EF"/>
    <w:rsid w:val="00D83D6D"/>
    <w:rsid w:val="00D84677"/>
    <w:rsid w:val="00D84C5C"/>
    <w:rsid w:val="00D86B30"/>
    <w:rsid w:val="00D86C39"/>
    <w:rsid w:val="00D871DD"/>
    <w:rsid w:val="00D87D2B"/>
    <w:rsid w:val="00D90CFA"/>
    <w:rsid w:val="00D914B3"/>
    <w:rsid w:val="00D91866"/>
    <w:rsid w:val="00D95CE4"/>
    <w:rsid w:val="00D95D32"/>
    <w:rsid w:val="00DA01D3"/>
    <w:rsid w:val="00DA175A"/>
    <w:rsid w:val="00DA1F53"/>
    <w:rsid w:val="00DA283C"/>
    <w:rsid w:val="00DA2D5D"/>
    <w:rsid w:val="00DA3AEF"/>
    <w:rsid w:val="00DA4DFB"/>
    <w:rsid w:val="00DA5D5C"/>
    <w:rsid w:val="00DB0CDB"/>
    <w:rsid w:val="00DB14F3"/>
    <w:rsid w:val="00DB17C8"/>
    <w:rsid w:val="00DB1F9B"/>
    <w:rsid w:val="00DB22E8"/>
    <w:rsid w:val="00DB2D23"/>
    <w:rsid w:val="00DB3EA2"/>
    <w:rsid w:val="00DB43D7"/>
    <w:rsid w:val="00DB5FB0"/>
    <w:rsid w:val="00DB618B"/>
    <w:rsid w:val="00DB636E"/>
    <w:rsid w:val="00DB7012"/>
    <w:rsid w:val="00DB7D69"/>
    <w:rsid w:val="00DC2301"/>
    <w:rsid w:val="00DC273E"/>
    <w:rsid w:val="00DC2ACD"/>
    <w:rsid w:val="00DC3632"/>
    <w:rsid w:val="00DC36B2"/>
    <w:rsid w:val="00DC37BE"/>
    <w:rsid w:val="00DC3F0E"/>
    <w:rsid w:val="00DC45E7"/>
    <w:rsid w:val="00DC5595"/>
    <w:rsid w:val="00DC57C6"/>
    <w:rsid w:val="00DC62C7"/>
    <w:rsid w:val="00DD01AD"/>
    <w:rsid w:val="00DD0740"/>
    <w:rsid w:val="00DD1503"/>
    <w:rsid w:val="00DD452B"/>
    <w:rsid w:val="00DD4F27"/>
    <w:rsid w:val="00DD5B07"/>
    <w:rsid w:val="00DD5B93"/>
    <w:rsid w:val="00DD63A9"/>
    <w:rsid w:val="00DE0440"/>
    <w:rsid w:val="00DE1320"/>
    <w:rsid w:val="00DE2B2E"/>
    <w:rsid w:val="00DE34D6"/>
    <w:rsid w:val="00DE47E7"/>
    <w:rsid w:val="00DE4BDB"/>
    <w:rsid w:val="00DE4E03"/>
    <w:rsid w:val="00DE530E"/>
    <w:rsid w:val="00DE5D3A"/>
    <w:rsid w:val="00DE6842"/>
    <w:rsid w:val="00DE6EAE"/>
    <w:rsid w:val="00DE7E74"/>
    <w:rsid w:val="00DF05F4"/>
    <w:rsid w:val="00DF1185"/>
    <w:rsid w:val="00DF13AB"/>
    <w:rsid w:val="00DF16D1"/>
    <w:rsid w:val="00DF1A74"/>
    <w:rsid w:val="00DF3139"/>
    <w:rsid w:val="00DF3DD4"/>
    <w:rsid w:val="00DF3E82"/>
    <w:rsid w:val="00DF5D2A"/>
    <w:rsid w:val="00DF6731"/>
    <w:rsid w:val="00DF76FD"/>
    <w:rsid w:val="00DF7755"/>
    <w:rsid w:val="00E01420"/>
    <w:rsid w:val="00E017E2"/>
    <w:rsid w:val="00E02F36"/>
    <w:rsid w:val="00E0337B"/>
    <w:rsid w:val="00E05328"/>
    <w:rsid w:val="00E0738A"/>
    <w:rsid w:val="00E074FC"/>
    <w:rsid w:val="00E07C6B"/>
    <w:rsid w:val="00E07D7D"/>
    <w:rsid w:val="00E07DC0"/>
    <w:rsid w:val="00E10A6D"/>
    <w:rsid w:val="00E10CE9"/>
    <w:rsid w:val="00E11B4A"/>
    <w:rsid w:val="00E120DB"/>
    <w:rsid w:val="00E121C5"/>
    <w:rsid w:val="00E137C6"/>
    <w:rsid w:val="00E13F0F"/>
    <w:rsid w:val="00E14533"/>
    <w:rsid w:val="00E153A3"/>
    <w:rsid w:val="00E15476"/>
    <w:rsid w:val="00E15C3A"/>
    <w:rsid w:val="00E221F1"/>
    <w:rsid w:val="00E22621"/>
    <w:rsid w:val="00E23278"/>
    <w:rsid w:val="00E24824"/>
    <w:rsid w:val="00E2585A"/>
    <w:rsid w:val="00E2591F"/>
    <w:rsid w:val="00E26287"/>
    <w:rsid w:val="00E266A1"/>
    <w:rsid w:val="00E27013"/>
    <w:rsid w:val="00E2725D"/>
    <w:rsid w:val="00E3077B"/>
    <w:rsid w:val="00E30AA0"/>
    <w:rsid w:val="00E3189A"/>
    <w:rsid w:val="00E319E6"/>
    <w:rsid w:val="00E338E7"/>
    <w:rsid w:val="00E33AA9"/>
    <w:rsid w:val="00E33AC8"/>
    <w:rsid w:val="00E350F8"/>
    <w:rsid w:val="00E35321"/>
    <w:rsid w:val="00E36648"/>
    <w:rsid w:val="00E366C0"/>
    <w:rsid w:val="00E37ADA"/>
    <w:rsid w:val="00E37D55"/>
    <w:rsid w:val="00E40988"/>
    <w:rsid w:val="00E41EBB"/>
    <w:rsid w:val="00E44AF4"/>
    <w:rsid w:val="00E464EC"/>
    <w:rsid w:val="00E46D3F"/>
    <w:rsid w:val="00E47403"/>
    <w:rsid w:val="00E474B9"/>
    <w:rsid w:val="00E479F4"/>
    <w:rsid w:val="00E52B61"/>
    <w:rsid w:val="00E53AA7"/>
    <w:rsid w:val="00E53F73"/>
    <w:rsid w:val="00E543C8"/>
    <w:rsid w:val="00E546AE"/>
    <w:rsid w:val="00E56DD6"/>
    <w:rsid w:val="00E575CF"/>
    <w:rsid w:val="00E60D3A"/>
    <w:rsid w:val="00E60DD9"/>
    <w:rsid w:val="00E60EFB"/>
    <w:rsid w:val="00E61BEE"/>
    <w:rsid w:val="00E63040"/>
    <w:rsid w:val="00E63536"/>
    <w:rsid w:val="00E638FF"/>
    <w:rsid w:val="00E64234"/>
    <w:rsid w:val="00E7009A"/>
    <w:rsid w:val="00E716F0"/>
    <w:rsid w:val="00E7216F"/>
    <w:rsid w:val="00E72484"/>
    <w:rsid w:val="00E7272A"/>
    <w:rsid w:val="00E727AA"/>
    <w:rsid w:val="00E72C43"/>
    <w:rsid w:val="00E73039"/>
    <w:rsid w:val="00E730A8"/>
    <w:rsid w:val="00E73204"/>
    <w:rsid w:val="00E73276"/>
    <w:rsid w:val="00E73EB9"/>
    <w:rsid w:val="00E74568"/>
    <w:rsid w:val="00E77367"/>
    <w:rsid w:val="00E773E2"/>
    <w:rsid w:val="00E77482"/>
    <w:rsid w:val="00E80953"/>
    <w:rsid w:val="00E80B74"/>
    <w:rsid w:val="00E80C24"/>
    <w:rsid w:val="00E829BE"/>
    <w:rsid w:val="00E82AEC"/>
    <w:rsid w:val="00E8343D"/>
    <w:rsid w:val="00E84B71"/>
    <w:rsid w:val="00E84DC6"/>
    <w:rsid w:val="00E85022"/>
    <w:rsid w:val="00E853FC"/>
    <w:rsid w:val="00E858AA"/>
    <w:rsid w:val="00E86226"/>
    <w:rsid w:val="00E867F2"/>
    <w:rsid w:val="00E9005F"/>
    <w:rsid w:val="00E904D5"/>
    <w:rsid w:val="00E905E5"/>
    <w:rsid w:val="00E90881"/>
    <w:rsid w:val="00E90F8D"/>
    <w:rsid w:val="00E919A6"/>
    <w:rsid w:val="00E939FC"/>
    <w:rsid w:val="00E96982"/>
    <w:rsid w:val="00E96F33"/>
    <w:rsid w:val="00E973A8"/>
    <w:rsid w:val="00EA3368"/>
    <w:rsid w:val="00EA3A43"/>
    <w:rsid w:val="00EA4C07"/>
    <w:rsid w:val="00EA6D38"/>
    <w:rsid w:val="00EA6D50"/>
    <w:rsid w:val="00EA7BB4"/>
    <w:rsid w:val="00EB05B9"/>
    <w:rsid w:val="00EB18D3"/>
    <w:rsid w:val="00EB2F77"/>
    <w:rsid w:val="00EB3449"/>
    <w:rsid w:val="00EB5311"/>
    <w:rsid w:val="00EB6BCF"/>
    <w:rsid w:val="00EB6E61"/>
    <w:rsid w:val="00EB72C0"/>
    <w:rsid w:val="00EB7A82"/>
    <w:rsid w:val="00EB7AB9"/>
    <w:rsid w:val="00EC059C"/>
    <w:rsid w:val="00EC059D"/>
    <w:rsid w:val="00EC062D"/>
    <w:rsid w:val="00EC067C"/>
    <w:rsid w:val="00EC094E"/>
    <w:rsid w:val="00EC0A70"/>
    <w:rsid w:val="00EC13D1"/>
    <w:rsid w:val="00EC1811"/>
    <w:rsid w:val="00EC1C50"/>
    <w:rsid w:val="00EC20BE"/>
    <w:rsid w:val="00EC36B6"/>
    <w:rsid w:val="00EC542B"/>
    <w:rsid w:val="00ED00F1"/>
    <w:rsid w:val="00ED0AF9"/>
    <w:rsid w:val="00ED0C21"/>
    <w:rsid w:val="00ED2B4C"/>
    <w:rsid w:val="00ED3F7C"/>
    <w:rsid w:val="00ED4300"/>
    <w:rsid w:val="00ED5BB3"/>
    <w:rsid w:val="00ED5E8E"/>
    <w:rsid w:val="00ED67DA"/>
    <w:rsid w:val="00ED71D6"/>
    <w:rsid w:val="00ED7765"/>
    <w:rsid w:val="00EE05D8"/>
    <w:rsid w:val="00EE0BAD"/>
    <w:rsid w:val="00EE0FD2"/>
    <w:rsid w:val="00EE1D69"/>
    <w:rsid w:val="00EE1EFF"/>
    <w:rsid w:val="00EE2A8D"/>
    <w:rsid w:val="00EE3065"/>
    <w:rsid w:val="00EE38BD"/>
    <w:rsid w:val="00EE5714"/>
    <w:rsid w:val="00EE5FE1"/>
    <w:rsid w:val="00EE66F0"/>
    <w:rsid w:val="00EE7B31"/>
    <w:rsid w:val="00EF0885"/>
    <w:rsid w:val="00EF118D"/>
    <w:rsid w:val="00EF2196"/>
    <w:rsid w:val="00EF250F"/>
    <w:rsid w:val="00EF2EF1"/>
    <w:rsid w:val="00EF38ED"/>
    <w:rsid w:val="00EF46B2"/>
    <w:rsid w:val="00EF520E"/>
    <w:rsid w:val="00F004C3"/>
    <w:rsid w:val="00F057BB"/>
    <w:rsid w:val="00F05DF7"/>
    <w:rsid w:val="00F067B5"/>
    <w:rsid w:val="00F06959"/>
    <w:rsid w:val="00F06D40"/>
    <w:rsid w:val="00F07D88"/>
    <w:rsid w:val="00F109CD"/>
    <w:rsid w:val="00F12744"/>
    <w:rsid w:val="00F129B0"/>
    <w:rsid w:val="00F12FB5"/>
    <w:rsid w:val="00F13096"/>
    <w:rsid w:val="00F1465B"/>
    <w:rsid w:val="00F1553E"/>
    <w:rsid w:val="00F15EFD"/>
    <w:rsid w:val="00F16028"/>
    <w:rsid w:val="00F164F1"/>
    <w:rsid w:val="00F16F92"/>
    <w:rsid w:val="00F172DE"/>
    <w:rsid w:val="00F17300"/>
    <w:rsid w:val="00F17769"/>
    <w:rsid w:val="00F20129"/>
    <w:rsid w:val="00F211B6"/>
    <w:rsid w:val="00F23155"/>
    <w:rsid w:val="00F23412"/>
    <w:rsid w:val="00F23BD6"/>
    <w:rsid w:val="00F23BE6"/>
    <w:rsid w:val="00F24E61"/>
    <w:rsid w:val="00F2585E"/>
    <w:rsid w:val="00F26972"/>
    <w:rsid w:val="00F3020A"/>
    <w:rsid w:val="00F30C07"/>
    <w:rsid w:val="00F30DAE"/>
    <w:rsid w:val="00F32D16"/>
    <w:rsid w:val="00F34B7C"/>
    <w:rsid w:val="00F354DD"/>
    <w:rsid w:val="00F364A9"/>
    <w:rsid w:val="00F37032"/>
    <w:rsid w:val="00F379E8"/>
    <w:rsid w:val="00F403E1"/>
    <w:rsid w:val="00F41604"/>
    <w:rsid w:val="00F41ADD"/>
    <w:rsid w:val="00F42F6A"/>
    <w:rsid w:val="00F44E89"/>
    <w:rsid w:val="00F460A6"/>
    <w:rsid w:val="00F46463"/>
    <w:rsid w:val="00F46C6B"/>
    <w:rsid w:val="00F46E2A"/>
    <w:rsid w:val="00F4743C"/>
    <w:rsid w:val="00F50F19"/>
    <w:rsid w:val="00F510BD"/>
    <w:rsid w:val="00F515AE"/>
    <w:rsid w:val="00F51875"/>
    <w:rsid w:val="00F527C2"/>
    <w:rsid w:val="00F530EF"/>
    <w:rsid w:val="00F53525"/>
    <w:rsid w:val="00F547E1"/>
    <w:rsid w:val="00F54C43"/>
    <w:rsid w:val="00F54F7D"/>
    <w:rsid w:val="00F55299"/>
    <w:rsid w:val="00F552DE"/>
    <w:rsid w:val="00F562EC"/>
    <w:rsid w:val="00F569E7"/>
    <w:rsid w:val="00F57278"/>
    <w:rsid w:val="00F617E7"/>
    <w:rsid w:val="00F6278C"/>
    <w:rsid w:val="00F628D7"/>
    <w:rsid w:val="00F62BF6"/>
    <w:rsid w:val="00F65713"/>
    <w:rsid w:val="00F65F1D"/>
    <w:rsid w:val="00F66290"/>
    <w:rsid w:val="00F67635"/>
    <w:rsid w:val="00F73A4F"/>
    <w:rsid w:val="00F7410A"/>
    <w:rsid w:val="00F7423E"/>
    <w:rsid w:val="00F75776"/>
    <w:rsid w:val="00F75A01"/>
    <w:rsid w:val="00F75BA9"/>
    <w:rsid w:val="00F762E2"/>
    <w:rsid w:val="00F802BC"/>
    <w:rsid w:val="00F80B1F"/>
    <w:rsid w:val="00F80C06"/>
    <w:rsid w:val="00F812A5"/>
    <w:rsid w:val="00F81B5E"/>
    <w:rsid w:val="00F81FB6"/>
    <w:rsid w:val="00F8243A"/>
    <w:rsid w:val="00F82768"/>
    <w:rsid w:val="00F83232"/>
    <w:rsid w:val="00F84534"/>
    <w:rsid w:val="00F8463F"/>
    <w:rsid w:val="00F84C2D"/>
    <w:rsid w:val="00F85073"/>
    <w:rsid w:val="00F90C37"/>
    <w:rsid w:val="00F91FEC"/>
    <w:rsid w:val="00F92005"/>
    <w:rsid w:val="00F9214F"/>
    <w:rsid w:val="00F92C1E"/>
    <w:rsid w:val="00F9335D"/>
    <w:rsid w:val="00F9436C"/>
    <w:rsid w:val="00F945E4"/>
    <w:rsid w:val="00F95844"/>
    <w:rsid w:val="00F95960"/>
    <w:rsid w:val="00F96863"/>
    <w:rsid w:val="00F96A6D"/>
    <w:rsid w:val="00F96E64"/>
    <w:rsid w:val="00F9770C"/>
    <w:rsid w:val="00FA0822"/>
    <w:rsid w:val="00FA154D"/>
    <w:rsid w:val="00FA1A6E"/>
    <w:rsid w:val="00FA1DA6"/>
    <w:rsid w:val="00FA280C"/>
    <w:rsid w:val="00FA2D3B"/>
    <w:rsid w:val="00FA3656"/>
    <w:rsid w:val="00FA42C7"/>
    <w:rsid w:val="00FA49E5"/>
    <w:rsid w:val="00FA4B6F"/>
    <w:rsid w:val="00FA50DD"/>
    <w:rsid w:val="00FA559E"/>
    <w:rsid w:val="00FA5A55"/>
    <w:rsid w:val="00FA60C7"/>
    <w:rsid w:val="00FA6775"/>
    <w:rsid w:val="00FA6B15"/>
    <w:rsid w:val="00FB04E9"/>
    <w:rsid w:val="00FB0AC5"/>
    <w:rsid w:val="00FB14B2"/>
    <w:rsid w:val="00FB25EF"/>
    <w:rsid w:val="00FB27C6"/>
    <w:rsid w:val="00FB2FBF"/>
    <w:rsid w:val="00FB3315"/>
    <w:rsid w:val="00FB3B86"/>
    <w:rsid w:val="00FB486E"/>
    <w:rsid w:val="00FB50DD"/>
    <w:rsid w:val="00FB75D2"/>
    <w:rsid w:val="00FC0DE9"/>
    <w:rsid w:val="00FC14AB"/>
    <w:rsid w:val="00FC1FC7"/>
    <w:rsid w:val="00FC25BA"/>
    <w:rsid w:val="00FC29FB"/>
    <w:rsid w:val="00FC2C8A"/>
    <w:rsid w:val="00FC2E0C"/>
    <w:rsid w:val="00FC3E02"/>
    <w:rsid w:val="00FC4509"/>
    <w:rsid w:val="00FC45BD"/>
    <w:rsid w:val="00FC6C6F"/>
    <w:rsid w:val="00FD0275"/>
    <w:rsid w:val="00FD1FAC"/>
    <w:rsid w:val="00FD3D88"/>
    <w:rsid w:val="00FD498F"/>
    <w:rsid w:val="00FD4D88"/>
    <w:rsid w:val="00FD56F8"/>
    <w:rsid w:val="00FD588C"/>
    <w:rsid w:val="00FE0D6E"/>
    <w:rsid w:val="00FE27AD"/>
    <w:rsid w:val="00FE418F"/>
    <w:rsid w:val="00FE4A31"/>
    <w:rsid w:val="00FE4C3F"/>
    <w:rsid w:val="00FE519E"/>
    <w:rsid w:val="00FE54EE"/>
    <w:rsid w:val="00FE5FD6"/>
    <w:rsid w:val="00FE6F91"/>
    <w:rsid w:val="00FE7617"/>
    <w:rsid w:val="00FE7B8F"/>
    <w:rsid w:val="00FE7BAD"/>
    <w:rsid w:val="00FE7E9C"/>
    <w:rsid w:val="00FF089F"/>
    <w:rsid w:val="00FF19E6"/>
    <w:rsid w:val="00FF2270"/>
    <w:rsid w:val="00FF2CA1"/>
    <w:rsid w:val="00FF5683"/>
    <w:rsid w:val="00FF5D31"/>
    <w:rsid w:val="00FF5EF0"/>
    <w:rsid w:val="00FF6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A9CEE3"/>
  <w15:docId w15:val="{C73EC078-0CE5-46BC-AF72-FD0AE6603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2E1"/>
    <w:pPr>
      <w:spacing w:after="0" w:line="264" w:lineRule="auto"/>
      <w:jc w:val="both"/>
    </w:pPr>
    <w:rPr>
      <w:rFonts w:ascii="Linux Libertine" w:hAnsi="Linux Libertine" w:cs="Linux Libertine"/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232E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32E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32E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32E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943634" w:themeColor="accent2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232E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paragraph" w:styleId="Heading6">
    <w:name w:val="heading 6"/>
    <w:basedOn w:val="Normal"/>
    <w:next w:val="Normal"/>
    <w:link w:val="Heading6Char"/>
    <w:unhideWhenUsed/>
    <w:qFormat/>
    <w:rsid w:val="000232E1"/>
    <w:pPr>
      <w:keepNext/>
      <w:numPr>
        <w:ilvl w:val="5"/>
        <w:numId w:val="1"/>
      </w:numPr>
      <w:spacing w:after="240"/>
      <w:outlineLvl w:val="5"/>
    </w:pPr>
    <w:rPr>
      <w:rFonts w:eastAsia="Times New Roman"/>
      <w:bCs/>
      <w:sz w:val="24"/>
      <w:lang w:val="en-GB" w:bidi="ar-DZ"/>
    </w:rPr>
  </w:style>
  <w:style w:type="paragraph" w:styleId="Heading7">
    <w:name w:val="heading 7"/>
    <w:basedOn w:val="Normal"/>
    <w:next w:val="Normal"/>
    <w:link w:val="Heading7Char"/>
    <w:unhideWhenUsed/>
    <w:qFormat/>
    <w:rsid w:val="000232E1"/>
    <w:pPr>
      <w:keepNext/>
      <w:numPr>
        <w:ilvl w:val="6"/>
        <w:numId w:val="1"/>
      </w:numPr>
      <w:spacing w:after="240"/>
      <w:outlineLvl w:val="6"/>
    </w:pPr>
    <w:rPr>
      <w:rFonts w:eastAsia="Times New Roman"/>
      <w:b/>
      <w:sz w:val="24"/>
      <w:szCs w:val="24"/>
      <w:lang w:val="en-GB" w:bidi="ar-DZ"/>
    </w:rPr>
  </w:style>
  <w:style w:type="paragraph" w:styleId="Heading8">
    <w:name w:val="heading 8"/>
    <w:basedOn w:val="Normal"/>
    <w:next w:val="Normal"/>
    <w:link w:val="Heading8Char"/>
    <w:unhideWhenUsed/>
    <w:qFormat/>
    <w:rsid w:val="000232E1"/>
    <w:pPr>
      <w:keepNext/>
      <w:numPr>
        <w:ilvl w:val="7"/>
        <w:numId w:val="1"/>
      </w:numPr>
      <w:spacing w:after="240"/>
      <w:outlineLvl w:val="7"/>
    </w:pPr>
    <w:rPr>
      <w:rFonts w:eastAsia="Times New Roman"/>
      <w:b/>
      <w:i/>
      <w:iCs/>
      <w:sz w:val="24"/>
      <w:szCs w:val="24"/>
      <w:lang w:val="en-GB" w:bidi="ar-DZ"/>
    </w:rPr>
  </w:style>
  <w:style w:type="paragraph" w:styleId="Heading9">
    <w:name w:val="heading 9"/>
    <w:basedOn w:val="Normal"/>
    <w:next w:val="Normal"/>
    <w:link w:val="Heading9Char"/>
    <w:unhideWhenUsed/>
    <w:qFormat/>
    <w:rsid w:val="000232E1"/>
    <w:pPr>
      <w:keepNext/>
      <w:numPr>
        <w:ilvl w:val="8"/>
        <w:numId w:val="1"/>
      </w:numPr>
      <w:spacing w:after="240"/>
      <w:outlineLvl w:val="8"/>
    </w:pPr>
    <w:rPr>
      <w:rFonts w:eastAsia="Times New Roman" w:cs="Arial"/>
      <w:i/>
      <w:sz w:val="24"/>
      <w:lang w:val="en-GB" w:bidi="ar-DZ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semiHidden/>
    <w:rsid w:val="000232E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semiHidden/>
    <w:rsid w:val="000232E1"/>
    <w:rPr>
      <w:rFonts w:ascii="Linux Libertine" w:hAnsi="Linux Libertine" w:cs="Linux Libertine"/>
      <w:sz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0232E1"/>
    <w:rPr>
      <w:rFonts w:ascii="Linux Libertine" w:hAnsi="Linux Libertine" w:cs="Linux Libertine"/>
      <w:vertAlign w:val="superscript"/>
    </w:rPr>
  </w:style>
  <w:style w:type="paragraph" w:styleId="FootnoteText">
    <w:name w:val="footnote text"/>
    <w:basedOn w:val="Normal"/>
    <w:link w:val="FootnoteTextChar"/>
    <w:semiHidden/>
    <w:rsid w:val="000232E1"/>
    <w:rPr>
      <w:sz w:val="14"/>
    </w:rPr>
  </w:style>
  <w:style w:type="character" w:customStyle="1" w:styleId="FootnoteTextChar">
    <w:name w:val="Footnote Text Char"/>
    <w:basedOn w:val="DefaultParagraphFont"/>
    <w:link w:val="FootnoteText"/>
    <w:semiHidden/>
    <w:rsid w:val="000232E1"/>
    <w:rPr>
      <w:rFonts w:ascii="Linux Libertine" w:hAnsi="Linux Libertine" w:cs="Linux Libertine"/>
      <w:sz w:val="14"/>
    </w:rPr>
  </w:style>
  <w:style w:type="numbering" w:customStyle="1" w:styleId="SIGPLANListbullet">
    <w:name w:val="SIGPLAN List bullet"/>
    <w:basedOn w:val="NoList"/>
    <w:rsid w:val="000232E1"/>
    <w:pPr>
      <w:numPr>
        <w:numId w:val="17"/>
      </w:numPr>
    </w:pPr>
  </w:style>
  <w:style w:type="numbering" w:customStyle="1" w:styleId="SIGPLANListletter">
    <w:name w:val="SIGPLAN List letter"/>
    <w:basedOn w:val="NoList"/>
    <w:rsid w:val="000232E1"/>
    <w:pPr>
      <w:numPr>
        <w:numId w:val="18"/>
      </w:numPr>
    </w:pPr>
  </w:style>
  <w:style w:type="numbering" w:customStyle="1" w:styleId="SIGPLANListnumber">
    <w:name w:val="SIGPLAN List number"/>
    <w:basedOn w:val="NoList"/>
    <w:rsid w:val="000232E1"/>
    <w:pPr>
      <w:numPr>
        <w:numId w:val="19"/>
      </w:numPr>
    </w:pPr>
  </w:style>
  <w:style w:type="table" w:styleId="TableGrid">
    <w:name w:val="Table Grid"/>
    <w:basedOn w:val="TableNormal"/>
    <w:rsid w:val="000232E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rsid w:val="000232E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0232E1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0232E1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0232E1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0232E1"/>
    <w:rPr>
      <w:rFonts w:ascii="Times New Roman" w:hAnsi="Times New Roman" w:cs="Times New Roman"/>
      <w:sz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0232E1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0232E1"/>
    <w:rPr>
      <w:rFonts w:ascii="Times New Roman" w:hAnsi="Times New Roman" w:cs="Times New Roman"/>
      <w:b/>
      <w:bCs/>
      <w:sz w:val="20"/>
    </w:rPr>
  </w:style>
  <w:style w:type="paragraph" w:styleId="Header">
    <w:name w:val="header"/>
    <w:basedOn w:val="Normal"/>
    <w:link w:val="HeaderChar"/>
    <w:semiHidden/>
    <w:rsid w:val="000232E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semiHidden/>
    <w:rsid w:val="000232E1"/>
    <w:rPr>
      <w:rFonts w:ascii="Linux Libertine" w:hAnsi="Linux Libertine" w:cs="Linux Libertine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232E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32E1"/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32E1"/>
    <w:rPr>
      <w:rFonts w:asciiTheme="majorHAnsi" w:eastAsiaTheme="majorEastAsia" w:hAnsiTheme="majorHAnsi" w:cstheme="majorBidi"/>
      <w:b/>
      <w:bCs/>
      <w:color w:val="943634" w:themeColor="accent2" w:themeShade="BF"/>
      <w:sz w:val="18"/>
    </w:rPr>
  </w:style>
  <w:style w:type="character" w:customStyle="1" w:styleId="Heading4Char">
    <w:name w:val="Heading 4 Char"/>
    <w:basedOn w:val="DefaultParagraphFont"/>
    <w:link w:val="Heading4"/>
    <w:uiPriority w:val="9"/>
    <w:rsid w:val="000232E1"/>
    <w:rPr>
      <w:rFonts w:asciiTheme="majorHAnsi" w:eastAsiaTheme="majorEastAsia" w:hAnsiTheme="majorHAnsi" w:cstheme="majorBidi"/>
      <w:bCs/>
      <w:i/>
      <w:iCs/>
      <w:color w:val="943634" w:themeColor="accent2" w:themeShade="BF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rsid w:val="000232E1"/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character" w:customStyle="1" w:styleId="Heading6Char">
    <w:name w:val="Heading 6 Char"/>
    <w:basedOn w:val="DefaultParagraphFont"/>
    <w:link w:val="Heading6"/>
    <w:rsid w:val="000232E1"/>
    <w:rPr>
      <w:rFonts w:ascii="Times New Roman" w:eastAsia="Times New Roman" w:hAnsi="Times New Roman" w:cs="Times New Roman"/>
      <w:bCs/>
      <w:sz w:val="24"/>
      <w:lang w:val="en-GB" w:bidi="ar-DZ"/>
    </w:rPr>
  </w:style>
  <w:style w:type="character" w:customStyle="1" w:styleId="Heading7Char">
    <w:name w:val="Heading 7 Char"/>
    <w:basedOn w:val="DefaultParagraphFont"/>
    <w:link w:val="Heading7"/>
    <w:rsid w:val="000232E1"/>
    <w:rPr>
      <w:rFonts w:ascii="Times New Roman" w:eastAsia="Times New Roman" w:hAnsi="Times New Roman" w:cs="Times New Roman"/>
      <w:b/>
      <w:sz w:val="24"/>
      <w:szCs w:val="24"/>
      <w:lang w:val="en-GB" w:bidi="ar-DZ"/>
    </w:rPr>
  </w:style>
  <w:style w:type="character" w:customStyle="1" w:styleId="Heading8Char">
    <w:name w:val="Heading 8 Char"/>
    <w:basedOn w:val="DefaultParagraphFont"/>
    <w:link w:val="Heading8"/>
    <w:rsid w:val="000232E1"/>
    <w:rPr>
      <w:rFonts w:ascii="Times New Roman" w:eastAsia="Times New Roman" w:hAnsi="Times New Roman" w:cs="Times New Roman"/>
      <w:b/>
      <w:i/>
      <w:iCs/>
      <w:sz w:val="24"/>
      <w:szCs w:val="24"/>
      <w:lang w:val="en-GB" w:bidi="ar-DZ"/>
    </w:rPr>
  </w:style>
  <w:style w:type="character" w:customStyle="1" w:styleId="Heading9Char">
    <w:name w:val="Heading 9 Char"/>
    <w:basedOn w:val="DefaultParagraphFont"/>
    <w:link w:val="Heading9"/>
    <w:rsid w:val="000232E1"/>
    <w:rPr>
      <w:rFonts w:ascii="Times New Roman" w:eastAsia="Times New Roman" w:hAnsi="Times New Roman" w:cs="Arial"/>
      <w:i/>
      <w:sz w:val="24"/>
      <w:lang w:val="en-GB" w:bidi="ar-DZ"/>
    </w:rPr>
  </w:style>
  <w:style w:type="paragraph" w:customStyle="1" w:styleId="AbsHead">
    <w:name w:val="AbsHead"/>
    <w:link w:val="AbsHeadChar"/>
    <w:autoRedefine/>
    <w:qFormat/>
    <w:rsid w:val="000232E1"/>
    <w:pPr>
      <w:keepNext/>
      <w:spacing w:before="120" w:after="80" w:line="240" w:lineRule="auto"/>
    </w:pPr>
    <w:rPr>
      <w:rFonts w:ascii="Linux Biolinum" w:hAnsi="Linux Biolinum" w:cs="Linux Biolinum"/>
      <w:b/>
      <w:lang w:val="fr-FR"/>
    </w:rPr>
  </w:style>
  <w:style w:type="character" w:customStyle="1" w:styleId="AbsHeadChar">
    <w:name w:val="AbsHead Char"/>
    <w:basedOn w:val="DefaultParagraphFont"/>
    <w:link w:val="AbsHead"/>
    <w:rsid w:val="000232E1"/>
    <w:rPr>
      <w:rFonts w:ascii="Linux Biolinum" w:hAnsi="Linux Biolinum" w:cs="Linux Biolinum"/>
      <w:b/>
      <w:lang w:val="fr-FR"/>
    </w:rPr>
  </w:style>
  <w:style w:type="paragraph" w:customStyle="1" w:styleId="Abstract">
    <w:name w:val="Abstract"/>
    <w:qFormat/>
    <w:rsid w:val="008D5FE7"/>
    <w:pPr>
      <w:spacing w:before="20" w:after="120" w:line="264" w:lineRule="auto"/>
      <w:jc w:val="both"/>
    </w:pPr>
    <w:rPr>
      <w:rFonts w:ascii="Linux Libertine" w:hAnsi="Linux Libertine" w:cs="Linux Libertine"/>
      <w:sz w:val="18"/>
    </w:rPr>
  </w:style>
  <w:style w:type="character" w:customStyle="1" w:styleId="AcceptedDate">
    <w:name w:val="AcceptedDate"/>
    <w:basedOn w:val="DefaultParagraphFont"/>
    <w:uiPriority w:val="1"/>
    <w:qFormat/>
    <w:rsid w:val="000232E1"/>
    <w:rPr>
      <w:rFonts w:ascii="Linux Libertine" w:hAnsi="Linux Libertine" w:cs="Linux Libertine"/>
      <w:color w:val="FF0000"/>
    </w:rPr>
  </w:style>
  <w:style w:type="paragraph" w:customStyle="1" w:styleId="AckHead">
    <w:name w:val="AckHead"/>
    <w:link w:val="AckHeadChar"/>
    <w:autoRedefine/>
    <w:qFormat/>
    <w:rsid w:val="000232E1"/>
    <w:pPr>
      <w:keepNext/>
      <w:spacing w:before="120" w:after="40" w:line="240" w:lineRule="auto"/>
    </w:pPr>
    <w:rPr>
      <w:rFonts w:ascii="Linux Biolinum" w:hAnsi="Linux Biolinum" w:cs="Linux Biolinum"/>
      <w:b/>
    </w:rPr>
  </w:style>
  <w:style w:type="character" w:customStyle="1" w:styleId="AckHeadChar">
    <w:name w:val="AckHead Char"/>
    <w:basedOn w:val="DefaultParagraphFont"/>
    <w:link w:val="AckHead"/>
    <w:rsid w:val="000232E1"/>
    <w:rPr>
      <w:rFonts w:ascii="Linux Biolinum" w:hAnsi="Linux Biolinum" w:cs="Linux Biolinum"/>
      <w:b/>
    </w:rPr>
  </w:style>
  <w:style w:type="paragraph" w:customStyle="1" w:styleId="AckPara">
    <w:name w:val="AckPara"/>
    <w:autoRedefine/>
    <w:qFormat/>
    <w:rsid w:val="000232E1"/>
    <w:pPr>
      <w:spacing w:after="0" w:line="264" w:lineRule="auto"/>
      <w:jc w:val="both"/>
    </w:pPr>
    <w:rPr>
      <w:rFonts w:ascii="Linux Libertine" w:hAnsi="Linux Libertine" w:cs="Linux Libertine"/>
      <w:sz w:val="18"/>
    </w:rPr>
  </w:style>
  <w:style w:type="paragraph" w:customStyle="1" w:styleId="Para">
    <w:name w:val="Para"/>
    <w:autoRedefine/>
    <w:qFormat/>
    <w:rsid w:val="00C06FC1"/>
    <w:pPr>
      <w:spacing w:after="0" w:line="264" w:lineRule="auto"/>
      <w:pPrChange w:id="0" w:author="Κωνσταντίνος" w:date="2023-01-07T21:27:00Z">
        <w:pPr>
          <w:spacing w:line="264" w:lineRule="auto"/>
          <w:ind w:firstLine="240"/>
        </w:pPr>
      </w:pPrChange>
    </w:pPr>
    <w:rPr>
      <w:rFonts w:ascii="Linux Libertine" w:hAnsi="Linux Libertine" w:cs="Linux Libertine"/>
      <w:sz w:val="18"/>
      <w:rPrChange w:id="0" w:author="Κωνσταντίνος" w:date="2023-01-07T21:27:00Z">
        <w:rPr>
          <w:rFonts w:ascii="Linux Libertine" w:eastAsiaTheme="minorHAnsi" w:hAnsi="Linux Libertine" w:cs="Linux Libertine"/>
          <w:sz w:val="18"/>
          <w:szCs w:val="22"/>
          <w:lang w:val="en-US" w:eastAsia="en-US" w:bidi="ar-SA"/>
        </w:rPr>
      </w:rPrChange>
    </w:rPr>
  </w:style>
  <w:style w:type="paragraph" w:customStyle="1" w:styleId="Head1">
    <w:name w:val="Head1"/>
    <w:basedOn w:val="Heading1"/>
    <w:next w:val="Para"/>
    <w:autoRedefine/>
    <w:qFormat/>
    <w:rsid w:val="00F6278C"/>
    <w:pPr>
      <w:spacing w:before="220" w:after="80" w:line="240" w:lineRule="auto"/>
      <w:pPrChange w:id="1" w:author="Κωνσταντίνος" w:date="2023-01-07T16:22:00Z">
        <w:pPr>
          <w:keepNext/>
          <w:keepLines/>
          <w:numPr>
            <w:numId w:val="22"/>
          </w:numPr>
          <w:spacing w:before="220" w:after="80"/>
          <w:ind w:left="360" w:hanging="360"/>
          <w:jc w:val="both"/>
          <w:outlineLvl w:val="0"/>
        </w:pPr>
      </w:pPrChange>
    </w:pPr>
    <w:rPr>
      <w:rFonts w:ascii="Linux Biolinum" w:eastAsia="Times New Roman" w:hAnsi="Linux Biolinum" w:cs="Linux Biolinum"/>
      <w:color w:val="auto"/>
      <w:szCs w:val="20"/>
      <w:rPrChange w:id="1" w:author="Κωνσταντίνος" w:date="2023-01-07T16:22:00Z">
        <w:rPr>
          <w:rFonts w:ascii="Linux Biolinum" w:hAnsi="Linux Biolinum" w:cs="Linux Biolinum"/>
          <w:b/>
          <w:bCs/>
          <w:sz w:val="28"/>
          <w:lang w:val="en-US" w:eastAsia="en-US" w:bidi="ar-SA"/>
        </w:rPr>
      </w:rPrChange>
    </w:rPr>
  </w:style>
  <w:style w:type="paragraph" w:customStyle="1" w:styleId="Address">
    <w:name w:val="Address"/>
    <w:rsid w:val="000232E1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 w:cs="Times New Roman"/>
      <w:color w:val="244061"/>
      <w:sz w:val="24"/>
      <w:szCs w:val="20"/>
    </w:rPr>
  </w:style>
  <w:style w:type="paragraph" w:customStyle="1" w:styleId="Affiliation">
    <w:name w:val="Affiliation"/>
    <w:autoRedefine/>
    <w:qFormat/>
    <w:rsid w:val="00477D5F"/>
    <w:pPr>
      <w:spacing w:after="0" w:line="240" w:lineRule="auto"/>
    </w:pPr>
    <w:rPr>
      <w:rFonts w:ascii="Linux Libertine" w:eastAsia="Times New Roman" w:hAnsi="Linux Libertine" w:cs="Linux Libertine"/>
      <w:sz w:val="18"/>
      <w:szCs w:val="20"/>
    </w:rPr>
  </w:style>
  <w:style w:type="paragraph" w:customStyle="1" w:styleId="AlgorithmCaption">
    <w:name w:val="AlgorithmCaption"/>
    <w:basedOn w:val="Normal"/>
    <w:rsid w:val="000232E1"/>
    <w:pPr>
      <w:pBdr>
        <w:top w:val="single" w:sz="4" w:space="2" w:color="auto"/>
        <w:bottom w:val="single" w:sz="4" w:space="2" w:color="auto"/>
      </w:pBdr>
    </w:pPr>
  </w:style>
  <w:style w:type="character" w:customStyle="1" w:styleId="AltName">
    <w:name w:val="AltName"/>
    <w:basedOn w:val="DefaultParagraphFont"/>
    <w:uiPriority w:val="1"/>
    <w:qFormat/>
    <w:rsid w:val="000232E1"/>
    <w:rPr>
      <w:rFonts w:ascii="Linux Libertine" w:hAnsi="Linux Libertine" w:cs="Linux Libertine"/>
      <w:color w:val="403152" w:themeColor="accent4" w:themeShade="80"/>
    </w:rPr>
  </w:style>
  <w:style w:type="paragraph" w:styleId="Subtitle">
    <w:name w:val="Subtitle"/>
    <w:basedOn w:val="Normal"/>
    <w:next w:val="Normal"/>
    <w:link w:val="SubtitleChar"/>
    <w:qFormat/>
    <w:rsid w:val="000232E1"/>
    <w:pPr>
      <w:numPr>
        <w:ilvl w:val="1"/>
      </w:numPr>
      <w:spacing w:before="120" w:after="60"/>
      <w:jc w:val="center"/>
    </w:pPr>
    <w:rPr>
      <w:rFonts w:ascii="Linux Biolinum" w:eastAsiaTheme="majorEastAsia" w:hAnsi="Linux Biolinum" w:cs="Linux Biolinum"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0232E1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AltSubTitle">
    <w:name w:val="AltSubTitle"/>
    <w:basedOn w:val="Subtitle"/>
    <w:qFormat/>
    <w:rsid w:val="000232E1"/>
  </w:style>
  <w:style w:type="paragraph" w:customStyle="1" w:styleId="Titledocument">
    <w:name w:val="Title_document"/>
    <w:basedOn w:val="Heading1"/>
    <w:link w:val="TitledocumentChar"/>
    <w:autoRedefine/>
    <w:qFormat/>
    <w:rsid w:val="000232E1"/>
    <w:pPr>
      <w:spacing w:before="100" w:after="100" w:line="240" w:lineRule="auto"/>
      <w:jc w:val="center"/>
    </w:pPr>
    <w:rPr>
      <w:rFonts w:ascii="Linux Biolinum" w:eastAsia="Times New Roman" w:hAnsi="Linux Biolinum" w:cs="Linux Biolinum"/>
      <w:b w:val="0"/>
      <w:color w:val="auto"/>
      <w:sz w:val="34"/>
      <w:szCs w:val="20"/>
    </w:rPr>
  </w:style>
  <w:style w:type="paragraph" w:customStyle="1" w:styleId="AltTitle">
    <w:name w:val="AltTitle"/>
    <w:basedOn w:val="Titledocument"/>
    <w:qFormat/>
    <w:rsid w:val="000232E1"/>
  </w:style>
  <w:style w:type="paragraph" w:customStyle="1" w:styleId="Appendix">
    <w:name w:val="Appendix"/>
    <w:link w:val="AppendixChar"/>
    <w:qFormat/>
    <w:rsid w:val="000232E1"/>
    <w:pPr>
      <w:spacing w:before="480"/>
    </w:pPr>
    <w:rPr>
      <w:rFonts w:asciiTheme="majorHAnsi" w:hAnsiTheme="majorHAnsi"/>
      <w:color w:val="1F497D" w:themeColor="text2"/>
      <w:sz w:val="28"/>
    </w:rPr>
  </w:style>
  <w:style w:type="character" w:customStyle="1" w:styleId="AppendixChar">
    <w:name w:val="Appendix Char"/>
    <w:basedOn w:val="DefaultParagraphFont"/>
    <w:link w:val="Appendix"/>
    <w:rsid w:val="000232E1"/>
    <w:rPr>
      <w:rFonts w:asciiTheme="majorHAnsi" w:hAnsiTheme="majorHAnsi"/>
      <w:color w:val="1F497D" w:themeColor="text2"/>
      <w:sz w:val="28"/>
    </w:rPr>
  </w:style>
  <w:style w:type="paragraph" w:customStyle="1" w:styleId="AppendixH1">
    <w:name w:val="AppendixH1"/>
    <w:qFormat/>
    <w:rsid w:val="000232E1"/>
    <w:pPr>
      <w:spacing w:before="140" w:after="40" w:line="240" w:lineRule="auto"/>
    </w:pPr>
    <w:rPr>
      <w:rFonts w:ascii="Linux Biolinum" w:eastAsia="Times New Roman" w:hAnsi="Linux Biolinum" w:cs="Linux Biolinum"/>
      <w:b/>
      <w:szCs w:val="20"/>
    </w:rPr>
  </w:style>
  <w:style w:type="paragraph" w:customStyle="1" w:styleId="AppendixH2">
    <w:name w:val="AppendixH2"/>
    <w:qFormat/>
    <w:rsid w:val="000232E1"/>
    <w:pPr>
      <w:autoSpaceDE w:val="0"/>
      <w:autoSpaceDN w:val="0"/>
      <w:adjustRightInd w:val="0"/>
      <w:spacing w:before="60" w:after="40" w:line="240" w:lineRule="auto"/>
    </w:pPr>
    <w:rPr>
      <w:rFonts w:ascii="Linux Biolinum" w:hAnsi="Linux Biolinum" w:cs="Linux Biolinum"/>
      <w:b/>
      <w:szCs w:val="24"/>
    </w:rPr>
  </w:style>
  <w:style w:type="paragraph" w:customStyle="1" w:styleId="AppendixH3">
    <w:name w:val="AppendixH3"/>
    <w:qFormat/>
    <w:rsid w:val="000232E1"/>
    <w:pPr>
      <w:autoSpaceDE w:val="0"/>
      <w:autoSpaceDN w:val="0"/>
      <w:adjustRightInd w:val="0"/>
      <w:spacing w:before="60" w:after="140" w:line="240" w:lineRule="auto"/>
      <w:ind w:left="240"/>
    </w:pPr>
    <w:rPr>
      <w:rFonts w:ascii="Linux Biolinum" w:hAnsi="Linux Biolinum" w:cs="Linux Biolinum"/>
      <w:i/>
      <w:sz w:val="18"/>
      <w:szCs w:val="24"/>
    </w:rPr>
  </w:style>
  <w:style w:type="character" w:customStyle="1" w:styleId="ArticleTitle">
    <w:name w:val="Article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CCCFF"/>
    </w:rPr>
  </w:style>
  <w:style w:type="paragraph" w:customStyle="1" w:styleId="AuthInfo">
    <w:name w:val="AuthInfo"/>
    <w:qFormat/>
    <w:rsid w:val="000232E1"/>
  </w:style>
  <w:style w:type="paragraph" w:customStyle="1" w:styleId="AuthNotes">
    <w:name w:val="AuthNotes"/>
    <w:qFormat/>
    <w:rsid w:val="000232E1"/>
    <w:pPr>
      <w:spacing w:after="0"/>
    </w:pPr>
    <w:rPr>
      <w:rFonts w:ascii="Linux Libertine" w:hAnsi="Linux Libertine" w:cs="Linux Libertine"/>
    </w:rPr>
  </w:style>
  <w:style w:type="character" w:customStyle="1" w:styleId="author-comment">
    <w:name w:val="author-comment"/>
    <w:basedOn w:val="DefaultParagraphFont"/>
    <w:uiPriority w:val="1"/>
    <w:qFormat/>
    <w:rsid w:val="000232E1"/>
    <w:rPr>
      <w:color w:val="8064A2" w:themeColor="accent4"/>
    </w:rPr>
  </w:style>
  <w:style w:type="paragraph" w:customStyle="1" w:styleId="Authors">
    <w:name w:val="Authors"/>
    <w:link w:val="AuthorsChar"/>
    <w:autoRedefine/>
    <w:qFormat/>
    <w:rsid w:val="000232E1"/>
    <w:pPr>
      <w:spacing w:before="180" w:after="60" w:line="240" w:lineRule="auto"/>
    </w:pPr>
    <w:rPr>
      <w:rFonts w:ascii="Linux Libertine" w:hAnsi="Linux Libertine" w:cs="Linux Libertine"/>
      <w:sz w:val="18"/>
    </w:rPr>
  </w:style>
  <w:style w:type="character" w:customStyle="1" w:styleId="AuthorsChar">
    <w:name w:val="Authors Char"/>
    <w:basedOn w:val="DefaultParagraphFont"/>
    <w:link w:val="Authors"/>
    <w:rsid w:val="000232E1"/>
    <w:rPr>
      <w:rFonts w:ascii="Linux Libertine" w:hAnsi="Linux Libertine" w:cs="Linux Libertine"/>
      <w:sz w:val="18"/>
    </w:rPr>
  </w:style>
  <w:style w:type="paragraph" w:customStyle="1" w:styleId="Bibentry">
    <w:name w:val="Bib_entry"/>
    <w:autoRedefine/>
    <w:qFormat/>
    <w:rsid w:val="000232E1"/>
    <w:pPr>
      <w:spacing w:after="0" w:line="240" w:lineRule="auto"/>
    </w:pPr>
    <w:rPr>
      <w:rFonts w:ascii="Linux Libertine" w:hAnsi="Linux Libertine" w:cs="Linux Libertine"/>
      <w:sz w:val="14"/>
    </w:rPr>
  </w:style>
  <w:style w:type="character" w:customStyle="1" w:styleId="BookSeries">
    <w:name w:val="BookSeries"/>
    <w:uiPriority w:val="1"/>
    <w:rsid w:val="000232E1"/>
    <w:rPr>
      <w:rFonts w:ascii="Linux Libertine" w:hAnsi="Linux Libertine" w:cs="Linux Libertine"/>
    </w:rPr>
  </w:style>
  <w:style w:type="character" w:customStyle="1" w:styleId="BookTitle">
    <w:name w:val="Book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D9B3"/>
    </w:rPr>
  </w:style>
  <w:style w:type="character" w:customStyle="1" w:styleId="City">
    <w:name w:val="City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CJK">
    <w:name w:val="CJK"/>
    <w:uiPriority w:val="1"/>
    <w:rsid w:val="000232E1"/>
  </w:style>
  <w:style w:type="character" w:customStyle="1" w:styleId="Coden">
    <w:name w:val="Coden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9A88F"/>
    </w:rPr>
  </w:style>
  <w:style w:type="character" w:customStyle="1" w:styleId="Collab">
    <w:name w:val="Collab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5F5F5F"/>
    </w:rPr>
  </w:style>
  <w:style w:type="character" w:customStyle="1" w:styleId="ConfDate">
    <w:name w:val="ConfDate"/>
    <w:basedOn w:val="DefaultParagraphFont"/>
    <w:uiPriority w:val="1"/>
    <w:rsid w:val="000232E1"/>
    <w:rPr>
      <w:rFonts w:ascii="Times New Roman" w:hAnsi="Times New Roman"/>
      <w:color w:val="FF0066"/>
      <w:sz w:val="20"/>
    </w:rPr>
  </w:style>
  <w:style w:type="character" w:customStyle="1" w:styleId="ConfLoc">
    <w:name w:val="ConfLoc"/>
    <w:basedOn w:val="DefaultParagraphFont"/>
    <w:uiPriority w:val="1"/>
    <w:rsid w:val="000232E1"/>
    <w:rPr>
      <w:rFonts w:ascii="Linux Libertine" w:hAnsi="Linux Libertine" w:cs="Linux Libertine"/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DefaultParagraphFont"/>
    <w:uiPriority w:val="1"/>
    <w:qFormat/>
    <w:rsid w:val="000232E1"/>
    <w:rPr>
      <w:rFonts w:ascii="Linux Libertine" w:hAnsi="Linux Libertine" w:cs="Linux Libertine"/>
      <w:color w:val="15BDBD"/>
    </w:rPr>
  </w:style>
  <w:style w:type="paragraph" w:customStyle="1" w:styleId="Contributor">
    <w:name w:val="Contributor"/>
    <w:basedOn w:val="Normal"/>
    <w:qFormat/>
    <w:rsid w:val="000232E1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/>
      <w:sz w:val="28"/>
      <w:szCs w:val="20"/>
    </w:rPr>
  </w:style>
  <w:style w:type="paragraph" w:customStyle="1" w:styleId="Copyright">
    <w:name w:val="Copyright"/>
    <w:basedOn w:val="Normal"/>
    <w:qFormat/>
    <w:rsid w:val="000232E1"/>
  </w:style>
  <w:style w:type="character" w:customStyle="1" w:styleId="Correct">
    <w:name w:val="Correct"/>
    <w:basedOn w:val="DefaultParagraphFont"/>
    <w:uiPriority w:val="1"/>
    <w:qFormat/>
    <w:rsid w:val="000232E1"/>
    <w:rPr>
      <w:b/>
      <w:color w:val="0070C0"/>
    </w:rPr>
  </w:style>
  <w:style w:type="character" w:customStyle="1" w:styleId="Country">
    <w:name w:val="Country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DateChar">
    <w:name w:val="Date Char"/>
    <w:basedOn w:val="DefaultParagraphFont"/>
    <w:uiPriority w:val="99"/>
    <w:semiHidden/>
    <w:rsid w:val="000232E1"/>
  </w:style>
  <w:style w:type="character" w:customStyle="1" w:styleId="Degree">
    <w:name w:val="Degre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00C400"/>
    </w:rPr>
  </w:style>
  <w:style w:type="paragraph" w:customStyle="1" w:styleId="Dictionary">
    <w:name w:val="Dictionary"/>
    <w:basedOn w:val="Normal"/>
    <w:qFormat/>
    <w:rsid w:val="000232E1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/>
      <w:color w:val="007A37"/>
      <w:sz w:val="24"/>
      <w:szCs w:val="20"/>
      <w:lang w:val="en-GB"/>
    </w:rPr>
  </w:style>
  <w:style w:type="paragraph" w:customStyle="1" w:styleId="DisplayFormula">
    <w:name w:val="DisplayFormula"/>
    <w:link w:val="DisplayFormulaChar"/>
    <w:qFormat/>
    <w:rsid w:val="000232E1"/>
    <w:pPr>
      <w:spacing w:before="100" w:after="100" w:line="240" w:lineRule="auto"/>
    </w:pPr>
    <w:rPr>
      <w:rFonts w:ascii="Linux Libertine" w:hAnsi="Linux Libertine" w:cs="Linux Libertine"/>
      <w:sz w:val="18"/>
    </w:rPr>
  </w:style>
  <w:style w:type="character" w:customStyle="1" w:styleId="DisplayFormulaChar">
    <w:name w:val="DisplayFormula Char"/>
    <w:basedOn w:val="DefaultParagraphFont"/>
    <w:link w:val="DisplayFormula"/>
    <w:rsid w:val="000232E1"/>
    <w:rPr>
      <w:rFonts w:ascii="Linux Libertine" w:hAnsi="Linux Libertine" w:cs="Linux Libertine"/>
      <w:sz w:val="18"/>
    </w:rPr>
  </w:style>
  <w:style w:type="paragraph" w:customStyle="1" w:styleId="DisplayFormulaUnnum">
    <w:name w:val="DisplayFormulaUnnum"/>
    <w:basedOn w:val="Normal"/>
    <w:link w:val="DisplayFormulaUnnumChar"/>
    <w:rsid w:val="000232E1"/>
  </w:style>
  <w:style w:type="character" w:customStyle="1" w:styleId="DisplayFormulaUnnumChar">
    <w:name w:val="DisplayFormulaUnnum Char"/>
    <w:basedOn w:val="DefaultParagraphFont"/>
    <w:link w:val="DisplayFormulaUnnum"/>
    <w:rsid w:val="000232E1"/>
    <w:rPr>
      <w:rFonts w:ascii="Linux Libertine" w:hAnsi="Linux Libertine" w:cs="Linux Libertine"/>
      <w:sz w:val="18"/>
    </w:rPr>
  </w:style>
  <w:style w:type="paragraph" w:customStyle="1" w:styleId="DocHead">
    <w:name w:val="DocHead"/>
    <w:basedOn w:val="Normal"/>
    <w:autoRedefine/>
    <w:qFormat/>
    <w:rsid w:val="000232E1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DOI">
    <w:name w:val="DOI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FBFB1"/>
    </w:rPr>
  </w:style>
  <w:style w:type="character" w:customStyle="1" w:styleId="EdFirstName">
    <w:name w:val="EdFirst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D1E8"/>
    </w:rPr>
  </w:style>
  <w:style w:type="character" w:customStyle="1" w:styleId="Edition">
    <w:name w:val="Edition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9999FF"/>
    </w:rPr>
  </w:style>
  <w:style w:type="character" w:customStyle="1" w:styleId="EdMiddleName">
    <w:name w:val="EdMiddleName"/>
    <w:basedOn w:val="DefaultParagraphFont"/>
    <w:uiPriority w:val="1"/>
    <w:rsid w:val="000232E1"/>
    <w:rPr>
      <w:rFonts w:ascii="Linux Libertine" w:hAnsi="Linux Libertine" w:cs="Linux Libertine"/>
      <w:bdr w:val="none" w:sz="0" w:space="0" w:color="auto"/>
      <w:shd w:val="clear" w:color="auto" w:fill="FF67B3"/>
    </w:rPr>
  </w:style>
  <w:style w:type="character" w:customStyle="1" w:styleId="EdSurname">
    <w:name w:val="EdSur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95CA"/>
    </w:rPr>
  </w:style>
  <w:style w:type="character" w:customStyle="1" w:styleId="Email">
    <w:name w:val="Email"/>
    <w:basedOn w:val="DefaultParagraphFont"/>
    <w:uiPriority w:val="1"/>
    <w:qFormat/>
    <w:rsid w:val="000232E1"/>
    <w:rPr>
      <w:rFonts w:ascii="Linux Libertine" w:hAnsi="Linux Libertine" w:cs="Linux Libertine"/>
      <w:color w:val="0808B8"/>
    </w:rPr>
  </w:style>
  <w:style w:type="character" w:styleId="EndnoteReference">
    <w:name w:val="endnote reference"/>
    <w:basedOn w:val="DefaultParagraphFont"/>
    <w:uiPriority w:val="99"/>
    <w:semiHidden/>
    <w:unhideWhenUsed/>
    <w:rsid w:val="000232E1"/>
    <w:rPr>
      <w:rFonts w:ascii="Linux Libertine" w:hAnsi="Linux Libertine" w:cs="Linux Libertine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232E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232E1"/>
    <w:rPr>
      <w:rFonts w:ascii="Linux Libertine" w:hAnsi="Linux Libertine" w:cs="Linux Libertine"/>
      <w:sz w:val="20"/>
      <w:szCs w:val="20"/>
    </w:rPr>
  </w:style>
  <w:style w:type="character" w:customStyle="1" w:styleId="EqnCount">
    <w:name w:val="EqnCount"/>
    <w:basedOn w:val="DefaultParagraphFont"/>
    <w:uiPriority w:val="1"/>
    <w:qFormat/>
    <w:rsid w:val="000232E1"/>
    <w:rPr>
      <w:color w:val="0000FF"/>
    </w:rPr>
  </w:style>
  <w:style w:type="character" w:customStyle="1" w:styleId="eSlide">
    <w:name w:val="eSlide"/>
    <w:basedOn w:val="DefaultParagraphFont"/>
    <w:uiPriority w:val="1"/>
    <w:qFormat/>
    <w:rsid w:val="000232E1"/>
    <w:rPr>
      <w:color w:val="FF0000"/>
    </w:rPr>
  </w:style>
  <w:style w:type="paragraph" w:customStyle="1" w:styleId="Extract">
    <w:name w:val="Extract"/>
    <w:basedOn w:val="Normal"/>
    <w:rsid w:val="000232E1"/>
    <w:pPr>
      <w:spacing w:line="240" w:lineRule="auto"/>
      <w:ind w:left="360" w:right="360"/>
      <w:contextualSpacing/>
    </w:pPr>
    <w:rPr>
      <w:rFonts w:eastAsia="Times New Roman"/>
      <w:sz w:val="20"/>
      <w:szCs w:val="20"/>
    </w:rPr>
  </w:style>
  <w:style w:type="paragraph" w:customStyle="1" w:styleId="ExtractBegin">
    <w:name w:val="ExtractBegin"/>
    <w:basedOn w:val="Normal"/>
    <w:qFormat/>
    <w:rsid w:val="000232E1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paragraph" w:customStyle="1" w:styleId="ExtractEnd">
    <w:name w:val="ExtractEnd"/>
    <w:basedOn w:val="Normal"/>
    <w:qFormat/>
    <w:rsid w:val="000232E1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character" w:customStyle="1" w:styleId="Fax">
    <w:name w:val="Fax"/>
    <w:basedOn w:val="DefaultParagraphFont"/>
    <w:uiPriority w:val="1"/>
    <w:qFormat/>
    <w:rsid w:val="000232E1"/>
    <w:rPr>
      <w:rFonts w:ascii="Linux Libertine" w:hAnsi="Linux Libertine" w:cs="Linux Libertine"/>
      <w:color w:val="C00000"/>
    </w:rPr>
  </w:style>
  <w:style w:type="character" w:customStyle="1" w:styleId="FigCount">
    <w:name w:val="FigCount"/>
    <w:basedOn w:val="DefaultParagraphFont"/>
    <w:uiPriority w:val="1"/>
    <w:qFormat/>
    <w:rsid w:val="000232E1"/>
    <w:rPr>
      <w:color w:val="0000FF"/>
    </w:rPr>
  </w:style>
  <w:style w:type="paragraph" w:customStyle="1" w:styleId="TableFootnote">
    <w:name w:val="TableFootnote"/>
    <w:basedOn w:val="Normal"/>
    <w:link w:val="TableFootnoteChar"/>
    <w:qFormat/>
    <w:rsid w:val="000232E1"/>
  </w:style>
  <w:style w:type="character" w:customStyle="1" w:styleId="TableFootnoteChar">
    <w:name w:val="TableFootnote Char"/>
    <w:basedOn w:val="DefaultParagraphFont"/>
    <w:link w:val="TableFootnote"/>
    <w:rsid w:val="000232E1"/>
    <w:rPr>
      <w:rFonts w:ascii="Linux Libertine" w:hAnsi="Linux Libertine" w:cs="Linux Libertine"/>
      <w:sz w:val="18"/>
    </w:rPr>
  </w:style>
  <w:style w:type="paragraph" w:customStyle="1" w:styleId="FigureCaption">
    <w:name w:val="FigureCaption"/>
    <w:link w:val="FigureCaptionChar"/>
    <w:autoRedefine/>
    <w:qFormat/>
    <w:rsid w:val="000232E1"/>
    <w:pPr>
      <w:spacing w:before="220" w:after="240" w:line="240" w:lineRule="auto"/>
      <w:jc w:val="center"/>
    </w:pPr>
    <w:rPr>
      <w:rFonts w:ascii="Linux Libertine" w:hAnsi="Linux Libertine" w:cs="Linux Libertine"/>
      <w:b/>
      <w:sz w:val="18"/>
    </w:rPr>
  </w:style>
  <w:style w:type="character" w:customStyle="1" w:styleId="FigureCaptionChar">
    <w:name w:val="FigureCaption Char"/>
    <w:basedOn w:val="DefaultParagraphFont"/>
    <w:link w:val="FigureCaption"/>
    <w:rsid w:val="000232E1"/>
    <w:rPr>
      <w:rFonts w:ascii="Linux Libertine" w:hAnsi="Linux Libertine" w:cs="Linux Libertine"/>
      <w:b/>
      <w:sz w:val="18"/>
    </w:rPr>
  </w:style>
  <w:style w:type="character" w:customStyle="1" w:styleId="FirstName">
    <w:name w:val="First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DDDDDD"/>
    </w:rPr>
  </w:style>
  <w:style w:type="paragraph" w:customStyle="1" w:styleId="FloatQuote">
    <w:name w:val="FloatQuote"/>
    <w:basedOn w:val="Para"/>
    <w:qFormat/>
    <w:rsid w:val="000232E1"/>
    <w:pPr>
      <w:shd w:val="clear" w:color="auto" w:fill="FDE9D9" w:themeFill="accent6" w:themeFillTint="33"/>
      <w:ind w:left="1134" w:right="1134"/>
      <w:jc w:val="both"/>
    </w:pPr>
  </w:style>
  <w:style w:type="character" w:customStyle="1" w:styleId="focus">
    <w:name w:val="focus"/>
    <w:basedOn w:val="DefaultParagraphFont"/>
    <w:rsid w:val="000232E1"/>
  </w:style>
  <w:style w:type="character" w:styleId="FollowedHyperlink">
    <w:name w:val="FollowedHyperlink"/>
    <w:basedOn w:val="DefaultParagraphFont"/>
    <w:uiPriority w:val="99"/>
    <w:semiHidden/>
    <w:unhideWhenUsed/>
    <w:rsid w:val="000232E1"/>
    <w:rPr>
      <w:rFonts w:ascii="Linux Libertine" w:hAnsi="Linux Libertine" w:cs="Linux Libertine"/>
      <w:color w:val="800080" w:themeColor="followedHyperlink"/>
      <w:u w:val="single"/>
    </w:rPr>
  </w:style>
  <w:style w:type="character" w:customStyle="1" w:styleId="GrantNumber">
    <w:name w:val="GrantNumber"/>
    <w:basedOn w:val="DefaultParagraphFont"/>
    <w:uiPriority w:val="1"/>
    <w:qFormat/>
    <w:rsid w:val="000232E1"/>
    <w:rPr>
      <w:rFonts w:ascii="Linux Libertine" w:hAnsi="Linux Libertine" w:cs="Linux Libertine"/>
      <w:color w:val="9900FF"/>
    </w:rPr>
  </w:style>
  <w:style w:type="character" w:customStyle="1" w:styleId="GrantSponser">
    <w:name w:val="GrantSponser"/>
    <w:basedOn w:val="DefaultParagraphFont"/>
    <w:uiPriority w:val="1"/>
    <w:qFormat/>
    <w:rsid w:val="000232E1"/>
    <w:rPr>
      <w:rFonts w:ascii="Linux Libertine" w:hAnsi="Linux Libertine" w:cs="Linux Libertine"/>
      <w:color w:val="666699"/>
    </w:rPr>
  </w:style>
  <w:style w:type="paragraph" w:customStyle="1" w:styleId="Head2">
    <w:name w:val="Head2"/>
    <w:basedOn w:val="Heading2"/>
    <w:next w:val="Para"/>
    <w:autoRedefine/>
    <w:qFormat/>
    <w:rsid w:val="0093090E"/>
    <w:pPr>
      <w:numPr>
        <w:ilvl w:val="1"/>
        <w:numId w:val="22"/>
      </w:numPr>
      <w:spacing w:before="180" w:after="80" w:line="240" w:lineRule="auto"/>
      <w:pPrChange w:id="2" w:author="Κωνσταντίνος" w:date="2023-01-07T16:50:00Z">
        <w:pPr>
          <w:keepNext/>
          <w:keepLines/>
          <w:numPr>
            <w:ilvl w:val="1"/>
            <w:numId w:val="22"/>
          </w:numPr>
          <w:spacing w:before="180" w:after="80"/>
          <w:ind w:left="360" w:hanging="360"/>
          <w:jc w:val="both"/>
          <w:outlineLvl w:val="1"/>
        </w:pPr>
      </w:pPrChange>
    </w:pPr>
    <w:rPr>
      <w:rFonts w:ascii="Linux Biolinum" w:eastAsia="Times New Roman" w:hAnsi="Linux Biolinum" w:cs="Linux Biolinum"/>
      <w:color w:val="auto"/>
      <w:szCs w:val="20"/>
      <w:rPrChange w:id="2" w:author="Κωνσταντίνος" w:date="2023-01-07T16:50:00Z">
        <w:rPr>
          <w:rFonts w:ascii="Linux Biolinum" w:hAnsi="Linux Biolinum" w:cs="Linux Biolinum"/>
          <w:b/>
          <w:bCs/>
          <w:sz w:val="26"/>
          <w:lang w:val="en-US" w:eastAsia="en-US" w:bidi="ar-SA"/>
        </w:rPr>
      </w:rPrChange>
    </w:rPr>
  </w:style>
  <w:style w:type="paragraph" w:customStyle="1" w:styleId="Head3">
    <w:name w:val="Head3"/>
    <w:next w:val="Para"/>
    <w:autoRedefine/>
    <w:qFormat/>
    <w:rsid w:val="005016DC"/>
    <w:pPr>
      <w:keepNext/>
      <w:numPr>
        <w:ilvl w:val="2"/>
        <w:numId w:val="22"/>
      </w:numPr>
      <w:spacing w:before="120" w:after="40" w:line="240" w:lineRule="auto"/>
      <w:pPrChange w:id="3" w:author="Κωνσταντίνος" w:date="2023-01-07T20:35:00Z">
        <w:pPr>
          <w:keepNext/>
          <w:numPr>
            <w:ilvl w:val="2"/>
            <w:numId w:val="22"/>
          </w:numPr>
          <w:spacing w:before="120" w:after="40"/>
          <w:ind w:left="360" w:hanging="360"/>
        </w:pPr>
      </w:pPrChange>
    </w:pPr>
    <w:rPr>
      <w:rFonts w:ascii="Linux Biolinum" w:eastAsia="Times New Roman" w:hAnsi="Linux Biolinum" w:cs="Linux Biolinum"/>
      <w:b/>
      <w:sz w:val="18"/>
      <w:szCs w:val="20"/>
      <w:rPrChange w:id="3" w:author="Κωνσταντίνος" w:date="2023-01-07T20:35:00Z">
        <w:rPr>
          <w:rFonts w:ascii="Linux Biolinum" w:hAnsi="Linux Biolinum" w:cs="Linux Biolinum"/>
          <w:b/>
          <w:sz w:val="18"/>
          <w:lang w:val="en-US" w:eastAsia="en-US" w:bidi="ar-SA"/>
        </w:rPr>
      </w:rPrChange>
    </w:rPr>
  </w:style>
  <w:style w:type="paragraph" w:customStyle="1" w:styleId="Head4">
    <w:name w:val="Head4"/>
    <w:autoRedefine/>
    <w:qFormat/>
    <w:rsid w:val="000232E1"/>
    <w:pPr>
      <w:keepNext/>
      <w:numPr>
        <w:ilvl w:val="3"/>
        <w:numId w:val="22"/>
      </w:numPr>
      <w:spacing w:before="60" w:after="140" w:line="240" w:lineRule="auto"/>
    </w:pPr>
    <w:rPr>
      <w:rFonts w:ascii="Linux Biolinum" w:eastAsia="Times New Roman" w:hAnsi="Linux Biolinum" w:cs="Linux Biolinum"/>
      <w:i/>
      <w:sz w:val="24"/>
      <w:szCs w:val="20"/>
    </w:rPr>
  </w:style>
  <w:style w:type="paragraph" w:customStyle="1" w:styleId="Head5">
    <w:name w:val="Head5"/>
    <w:autoRedefine/>
    <w:qFormat/>
    <w:rsid w:val="000232E1"/>
    <w:pPr>
      <w:spacing w:before="120" w:after="120" w:line="240" w:lineRule="auto"/>
    </w:pPr>
    <w:rPr>
      <w:rFonts w:ascii="Linux Biolinum" w:eastAsia="Times New Roman" w:hAnsi="Linux Biolinum" w:cs="Linux Biolinum"/>
      <w:szCs w:val="20"/>
    </w:rPr>
  </w:style>
  <w:style w:type="paragraph" w:customStyle="1" w:styleId="Head6">
    <w:name w:val="Head6"/>
    <w:basedOn w:val="Normal"/>
    <w:rsid w:val="000232E1"/>
    <w:pPr>
      <w:keepNext/>
      <w:keepLines/>
      <w:widowControl w:val="0"/>
      <w:spacing w:after="120"/>
      <w:ind w:left="720"/>
      <w:outlineLvl w:val="5"/>
    </w:pPr>
    <w:rPr>
      <w:rFonts w:ascii="Linux Biolinum" w:eastAsia="Arial Unicode MS" w:hAnsi="Linux Biolinum" w:cs="Linux Biolinum"/>
      <w:sz w:val="24"/>
      <w:szCs w:val="20"/>
    </w:rPr>
  </w:style>
  <w:style w:type="paragraph" w:customStyle="1" w:styleId="History">
    <w:name w:val="History"/>
    <w:basedOn w:val="Normal"/>
    <w:autoRedefine/>
    <w:qFormat/>
    <w:rsid w:val="000232E1"/>
  </w:style>
  <w:style w:type="character" w:styleId="Hyperlink">
    <w:name w:val="Hyperlink"/>
    <w:basedOn w:val="DefaultParagraphFont"/>
    <w:uiPriority w:val="99"/>
    <w:unhideWhenUsed/>
    <w:rsid w:val="000232E1"/>
    <w:rPr>
      <w:rFonts w:ascii="Linux Libertine" w:hAnsi="Linux Libertine" w:cs="Linux Libertine"/>
      <w:color w:val="0000FF" w:themeColor="hyperlink"/>
      <w:u w:val="single"/>
    </w:rPr>
  </w:style>
  <w:style w:type="character" w:customStyle="1" w:styleId="Isbn">
    <w:name w:val="Isbn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C8EBFC"/>
    </w:rPr>
  </w:style>
  <w:style w:type="character" w:customStyle="1" w:styleId="Label">
    <w:name w:val="Label"/>
    <w:basedOn w:val="DefaultParagraphFont"/>
    <w:uiPriority w:val="1"/>
    <w:qFormat/>
    <w:rsid w:val="000232E1"/>
    <w:rPr>
      <w:rFonts w:ascii="Linux Libertine" w:hAnsi="Linux Libertine" w:cs="Linux Libertine"/>
      <w:b w:val="0"/>
      <w:color w:val="0070C0"/>
    </w:rPr>
  </w:style>
  <w:style w:type="character" w:customStyle="1" w:styleId="ListTitle">
    <w:name w:val="ListTitle"/>
    <w:basedOn w:val="Label"/>
    <w:uiPriority w:val="1"/>
    <w:qFormat/>
    <w:rsid w:val="000232E1"/>
    <w:rPr>
      <w:rFonts w:ascii="Linux Biolinum" w:hAnsi="Linux Biolinum" w:cs="Linux Biolinum"/>
      <w:b/>
      <w:color w:val="0070C0"/>
      <w:sz w:val="18"/>
    </w:rPr>
  </w:style>
  <w:style w:type="character" w:customStyle="1" w:styleId="Isource">
    <w:name w:val="Isource"/>
    <w:basedOn w:val="ListTitle"/>
    <w:uiPriority w:val="1"/>
    <w:qFormat/>
    <w:rsid w:val="000232E1"/>
    <w:rPr>
      <w:rFonts w:ascii="Linux Biolinum" w:hAnsi="Linux Biolinum" w:cs="Linux Biolinum"/>
      <w:b/>
      <w:color w:val="C0504D" w:themeColor="accent2"/>
      <w:sz w:val="18"/>
    </w:rPr>
  </w:style>
  <w:style w:type="character" w:customStyle="1" w:styleId="Issn">
    <w:name w:val="Issn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A17189"/>
    </w:rPr>
  </w:style>
  <w:style w:type="character" w:customStyle="1" w:styleId="Issue">
    <w:name w:val="Issu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8BE84"/>
    </w:rPr>
  </w:style>
  <w:style w:type="character" w:customStyle="1" w:styleId="JournalTitle">
    <w:name w:val="Journal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CFF99"/>
    </w:rPr>
  </w:style>
  <w:style w:type="paragraph" w:customStyle="1" w:styleId="KeyWordHead">
    <w:name w:val="KeyWordHead"/>
    <w:link w:val="KeyWordHeadchar"/>
    <w:autoRedefine/>
    <w:qFormat/>
    <w:rsid w:val="000232E1"/>
    <w:pPr>
      <w:keepNext/>
      <w:spacing w:before="200" w:after="20" w:line="240" w:lineRule="auto"/>
    </w:pPr>
    <w:rPr>
      <w:rFonts w:ascii="Linux Biolinum" w:hAnsi="Linux Biolinum" w:cs="Linux Biolinum"/>
      <w:b/>
    </w:rPr>
  </w:style>
  <w:style w:type="paragraph" w:customStyle="1" w:styleId="KeyWords">
    <w:name w:val="KeyWords"/>
    <w:basedOn w:val="Normal"/>
    <w:qFormat/>
    <w:rsid w:val="000232E1"/>
    <w:pPr>
      <w:spacing w:before="60" w:after="60"/>
    </w:pPr>
  </w:style>
  <w:style w:type="paragraph" w:styleId="ListParagraph">
    <w:name w:val="List Paragraph"/>
    <w:autoRedefine/>
    <w:uiPriority w:val="34"/>
    <w:qFormat/>
    <w:rsid w:val="000232E1"/>
    <w:pPr>
      <w:numPr>
        <w:numId w:val="12"/>
      </w:numPr>
      <w:spacing w:after="0" w:line="264" w:lineRule="auto"/>
      <w:contextualSpacing/>
    </w:pPr>
    <w:rPr>
      <w:rFonts w:ascii="Linux Biolinum" w:hAnsi="Linux Biolinum" w:cs="Linux Biolinum"/>
      <w:sz w:val="18"/>
    </w:rPr>
  </w:style>
  <w:style w:type="paragraph" w:customStyle="1" w:styleId="ListEnd">
    <w:name w:val="ListEnd"/>
    <w:basedOn w:val="Normal"/>
    <w:qFormat/>
    <w:rsid w:val="000232E1"/>
  </w:style>
  <w:style w:type="paragraph" w:customStyle="1" w:styleId="ListStart">
    <w:name w:val="ListStart"/>
    <w:basedOn w:val="Normal"/>
    <w:qFormat/>
    <w:rsid w:val="000232E1"/>
  </w:style>
  <w:style w:type="paragraph" w:customStyle="1" w:styleId="MetadataHead">
    <w:name w:val="MetadataHead"/>
    <w:basedOn w:val="Normal"/>
    <w:rsid w:val="000232E1"/>
    <w:rPr>
      <w:color w:val="548DD4" w:themeColor="text2" w:themeTint="99"/>
      <w:sz w:val="2"/>
    </w:rPr>
  </w:style>
  <w:style w:type="character" w:customStyle="1" w:styleId="MiddleName">
    <w:name w:val="Middle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9C9C9C"/>
    </w:rPr>
  </w:style>
  <w:style w:type="character" w:customStyle="1" w:styleId="MiscDate">
    <w:name w:val="MiscDate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character" w:customStyle="1" w:styleId="Orcid">
    <w:name w:val="Orcid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character" w:customStyle="1" w:styleId="OrgDiv">
    <w:name w:val="OrgDiv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character" w:customStyle="1" w:styleId="OrgName">
    <w:name w:val="OrgName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character" w:customStyle="1" w:styleId="Pages">
    <w:name w:val="Pages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D279FF"/>
    </w:rPr>
  </w:style>
  <w:style w:type="paragraph" w:customStyle="1" w:styleId="ParaContinue">
    <w:name w:val="ParaContinue"/>
    <w:basedOn w:val="Para"/>
    <w:link w:val="ParaContinueChar"/>
    <w:rsid w:val="000232E1"/>
  </w:style>
  <w:style w:type="character" w:customStyle="1" w:styleId="ParaContinueChar">
    <w:name w:val="ParaContinue Char"/>
    <w:basedOn w:val="DefaultParagraphFont"/>
    <w:link w:val="ParaContinue"/>
    <w:rsid w:val="000232E1"/>
    <w:rPr>
      <w:rFonts w:ascii="Linux Libertine" w:hAnsi="Linux Libertine" w:cs="Linux Libertine"/>
      <w:sz w:val="18"/>
    </w:rPr>
  </w:style>
  <w:style w:type="character" w:customStyle="1" w:styleId="PinCode">
    <w:name w:val="PinCode"/>
    <w:basedOn w:val="DefaultParagraphFont"/>
    <w:uiPriority w:val="1"/>
    <w:qFormat/>
    <w:rsid w:val="000232E1"/>
    <w:rPr>
      <w:rFonts w:ascii="Linux Libertine" w:hAnsi="Linux Libertine" w:cs="Linux Libertine"/>
      <w:color w:val="808000"/>
    </w:rPr>
  </w:style>
  <w:style w:type="character" w:styleId="PlaceholderText">
    <w:name w:val="Placeholder Text"/>
    <w:basedOn w:val="DefaultParagraphFont"/>
    <w:uiPriority w:val="99"/>
    <w:semiHidden/>
    <w:rsid w:val="000232E1"/>
    <w:rPr>
      <w:rFonts w:ascii="Linux Libertine" w:hAnsi="Linux Libertine" w:cs="Linux Libertine"/>
      <w:color w:val="808080"/>
    </w:rPr>
  </w:style>
  <w:style w:type="character" w:customStyle="1" w:styleId="Prefix">
    <w:name w:val="Prefix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8633"/>
    </w:rPr>
  </w:style>
  <w:style w:type="character" w:customStyle="1" w:styleId="Proceeding">
    <w:name w:val="Proceeding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5BED6"/>
    </w:rPr>
  </w:style>
  <w:style w:type="character" w:customStyle="1" w:styleId="Publisher">
    <w:name w:val="Publisher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FF49"/>
    </w:rPr>
  </w:style>
  <w:style w:type="paragraph" w:customStyle="1" w:styleId="PullQuote">
    <w:name w:val="PullQuote"/>
    <w:basedOn w:val="Para"/>
    <w:qFormat/>
    <w:rsid w:val="000232E1"/>
    <w:pPr>
      <w:shd w:val="clear" w:color="auto" w:fill="EAF1DD" w:themeFill="accent3" w:themeFillTint="33"/>
      <w:ind w:left="1134" w:right="1134"/>
      <w:jc w:val="both"/>
    </w:pPr>
  </w:style>
  <w:style w:type="paragraph" w:customStyle="1" w:styleId="Quotation">
    <w:name w:val="Quotation"/>
    <w:basedOn w:val="Normal"/>
    <w:qFormat/>
    <w:rsid w:val="000232E1"/>
    <w:pPr>
      <w:jc w:val="center"/>
    </w:pPr>
    <w:rPr>
      <w:sz w:val="16"/>
    </w:rPr>
  </w:style>
  <w:style w:type="character" w:customStyle="1" w:styleId="ReceivedDate">
    <w:name w:val="ReceivedDate"/>
    <w:basedOn w:val="DefaultParagraphFont"/>
    <w:uiPriority w:val="1"/>
    <w:qFormat/>
    <w:rsid w:val="000232E1"/>
    <w:rPr>
      <w:rFonts w:ascii="Linux Libertine" w:hAnsi="Linux Libertine" w:cs="Linux Libertine"/>
      <w:color w:val="00B050"/>
    </w:rPr>
  </w:style>
  <w:style w:type="paragraph" w:customStyle="1" w:styleId="RectoRRH">
    <w:name w:val="Recto_(RRH)"/>
    <w:autoRedefine/>
    <w:qFormat/>
    <w:rsid w:val="000232E1"/>
    <w:pPr>
      <w:spacing w:after="0" w:line="240" w:lineRule="auto"/>
      <w:jc w:val="right"/>
    </w:pPr>
    <w:rPr>
      <w:rFonts w:ascii="Linux Libertine" w:eastAsia="Times New Roman" w:hAnsi="Linux Libertine" w:cs="Linux Libertine"/>
      <w:sz w:val="18"/>
      <w:szCs w:val="20"/>
    </w:rPr>
  </w:style>
  <w:style w:type="character" w:customStyle="1" w:styleId="RefCount">
    <w:name w:val="RefCount"/>
    <w:basedOn w:val="DefaultParagraphFont"/>
    <w:uiPriority w:val="1"/>
    <w:qFormat/>
    <w:rsid w:val="000232E1"/>
    <w:rPr>
      <w:color w:val="0000FF"/>
    </w:rPr>
  </w:style>
  <w:style w:type="paragraph" w:customStyle="1" w:styleId="Reference">
    <w:name w:val="Reference"/>
    <w:basedOn w:val="Normal"/>
    <w:qFormat/>
    <w:rsid w:val="000232E1"/>
  </w:style>
  <w:style w:type="paragraph" w:customStyle="1" w:styleId="ReferenceHead">
    <w:name w:val="ReferenceHead"/>
    <w:autoRedefine/>
    <w:qFormat/>
    <w:rsid w:val="000232E1"/>
    <w:pPr>
      <w:keepNext/>
      <w:spacing w:before="200" w:after="40" w:line="240" w:lineRule="auto"/>
    </w:pPr>
    <w:rPr>
      <w:rFonts w:ascii="Linux Biolinum" w:hAnsi="Linux Biolinum" w:cs="Linux Biolinum"/>
      <w:b/>
    </w:rPr>
  </w:style>
  <w:style w:type="character" w:customStyle="1" w:styleId="RefMisc">
    <w:name w:val="RefMisc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9933"/>
    </w:rPr>
  </w:style>
  <w:style w:type="character" w:customStyle="1" w:styleId="Report">
    <w:name w:val="Report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D7E553"/>
    </w:rPr>
  </w:style>
  <w:style w:type="character" w:customStyle="1" w:styleId="RevisedDate">
    <w:name w:val="RevisedDate"/>
    <w:basedOn w:val="DefaultParagraphFont"/>
    <w:uiPriority w:val="1"/>
    <w:qFormat/>
    <w:rsid w:val="000232E1"/>
    <w:rPr>
      <w:rFonts w:ascii="Linux Libertine" w:hAnsi="Linux Libertine" w:cs="Linux Libertine"/>
      <w:color w:val="0070C0"/>
    </w:rPr>
  </w:style>
  <w:style w:type="character" w:customStyle="1" w:styleId="RevisedDate1">
    <w:name w:val="RevisedDate1"/>
    <w:basedOn w:val="DefaultParagraphFont"/>
    <w:uiPriority w:val="1"/>
    <w:qFormat/>
    <w:rsid w:val="000232E1"/>
    <w:rPr>
      <w:rFonts w:ascii="Linux Libertine" w:hAnsi="Linux Libertine" w:cs="Linux Libertine"/>
      <w:color w:val="5F497A" w:themeColor="accent4" w:themeShade="BF"/>
    </w:rPr>
  </w:style>
  <w:style w:type="character" w:customStyle="1" w:styleId="RevisedDate2">
    <w:name w:val="RevisedDate2"/>
    <w:basedOn w:val="DefaultParagraphFont"/>
    <w:uiPriority w:val="1"/>
    <w:qFormat/>
    <w:rsid w:val="000232E1"/>
    <w:rPr>
      <w:rFonts w:ascii="Linux Libertine" w:hAnsi="Linux Libertine" w:cs="Linux Libertine"/>
      <w:color w:val="E36C0A" w:themeColor="accent6" w:themeShade="BF"/>
    </w:rPr>
  </w:style>
  <w:style w:type="character" w:customStyle="1" w:styleId="Role">
    <w:name w:val="Role"/>
    <w:basedOn w:val="DefaultParagraphFont"/>
    <w:uiPriority w:val="1"/>
    <w:qFormat/>
    <w:rsid w:val="000232E1"/>
    <w:rPr>
      <w:rFonts w:ascii="Linux Libertine" w:hAnsi="Linux Libertine" w:cs="Linux Libertine"/>
      <w:color w:val="92D05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0232E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0232E1"/>
    <w:rPr>
      <w:rFonts w:ascii="Linux Libertine" w:hAnsi="Linux Libertine" w:cs="Linux Libertine"/>
      <w:sz w:val="18"/>
    </w:rPr>
  </w:style>
  <w:style w:type="paragraph" w:customStyle="1" w:styleId="SelfCitation">
    <w:name w:val="SelfCitation"/>
    <w:basedOn w:val="Para"/>
    <w:qFormat/>
    <w:rsid w:val="000232E1"/>
  </w:style>
  <w:style w:type="paragraph" w:customStyle="1" w:styleId="Source">
    <w:name w:val="Source"/>
    <w:basedOn w:val="Normal"/>
    <w:qFormat/>
    <w:rsid w:val="000232E1"/>
    <w:pPr>
      <w:spacing w:after="200" w:line="276" w:lineRule="auto"/>
      <w:ind w:left="720"/>
      <w:jc w:val="right"/>
    </w:pPr>
    <w:rPr>
      <w:rFonts w:asciiTheme="minorHAnsi" w:hAnsiTheme="minorHAnsi"/>
      <w:sz w:val="22"/>
    </w:rPr>
  </w:style>
  <w:style w:type="paragraph" w:customStyle="1" w:styleId="Spine">
    <w:name w:val="Spine"/>
    <w:basedOn w:val="Normal"/>
    <w:qFormat/>
    <w:rsid w:val="000232E1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/>
      <w:sz w:val="24"/>
      <w:szCs w:val="20"/>
      <w:lang w:val="en-GB"/>
    </w:rPr>
  </w:style>
  <w:style w:type="character" w:customStyle="1" w:styleId="State">
    <w:name w:val="State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paragraph" w:customStyle="1" w:styleId="Statements">
    <w:name w:val="Statements"/>
    <w:basedOn w:val="Normal"/>
    <w:qFormat/>
    <w:rsid w:val="000232E1"/>
    <w:pPr>
      <w:ind w:firstLine="240"/>
    </w:pPr>
    <w:rPr>
      <w:sz w:val="20"/>
    </w:rPr>
  </w:style>
  <w:style w:type="character" w:customStyle="1" w:styleId="Street">
    <w:name w:val="Street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00CC99"/>
    </w:rPr>
  </w:style>
  <w:style w:type="character" w:styleId="Strong">
    <w:name w:val="Strong"/>
    <w:basedOn w:val="DefaultParagraphFont"/>
    <w:uiPriority w:val="22"/>
    <w:qFormat/>
    <w:rsid w:val="000232E1"/>
    <w:rPr>
      <w:b/>
      <w:bCs/>
    </w:rPr>
  </w:style>
  <w:style w:type="character" w:customStyle="1" w:styleId="Suffix">
    <w:name w:val="Suffix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A86D"/>
    </w:rPr>
  </w:style>
  <w:style w:type="character" w:customStyle="1" w:styleId="Surname">
    <w:name w:val="Sur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BCBCBC"/>
    </w:rPr>
  </w:style>
  <w:style w:type="paragraph" w:customStyle="1" w:styleId="TableCaption">
    <w:name w:val="TableCaption"/>
    <w:link w:val="TableCaptionChar"/>
    <w:autoRedefine/>
    <w:qFormat/>
    <w:rsid w:val="000232E1"/>
    <w:pPr>
      <w:keepNext/>
      <w:spacing w:before="360" w:line="240" w:lineRule="auto"/>
      <w:jc w:val="center"/>
    </w:pPr>
    <w:rPr>
      <w:rFonts w:ascii="Linux Libertine" w:hAnsi="Linux Libertine" w:cs="Linux Libertine"/>
      <w:b/>
      <w:sz w:val="18"/>
    </w:rPr>
  </w:style>
  <w:style w:type="character" w:customStyle="1" w:styleId="TableCaptionChar">
    <w:name w:val="TableCaption Char"/>
    <w:basedOn w:val="DefaultParagraphFont"/>
    <w:link w:val="TableCaption"/>
    <w:rsid w:val="000232E1"/>
    <w:rPr>
      <w:rFonts w:ascii="Linux Libertine" w:hAnsi="Linux Libertine" w:cs="Linux Libertine"/>
      <w:b/>
      <w:sz w:val="18"/>
    </w:rPr>
  </w:style>
  <w:style w:type="paragraph" w:customStyle="1" w:styleId="TableFootTitle">
    <w:name w:val="TableFootTitle"/>
    <w:basedOn w:val="TableFootnote"/>
    <w:autoRedefine/>
    <w:qFormat/>
    <w:rsid w:val="000232E1"/>
    <w:rPr>
      <w:sz w:val="22"/>
    </w:rPr>
  </w:style>
  <w:style w:type="character" w:customStyle="1" w:styleId="TblCount">
    <w:name w:val="TblCount"/>
    <w:basedOn w:val="DefaultParagraphFont"/>
    <w:uiPriority w:val="1"/>
    <w:qFormat/>
    <w:rsid w:val="000232E1"/>
    <w:rPr>
      <w:color w:val="0000FF"/>
    </w:rPr>
  </w:style>
  <w:style w:type="paragraph" w:customStyle="1" w:styleId="TitleNote">
    <w:name w:val="TitleNote"/>
    <w:basedOn w:val="AuthNotes"/>
    <w:qFormat/>
    <w:rsid w:val="000232E1"/>
    <w:rPr>
      <w:sz w:val="20"/>
    </w:rPr>
  </w:style>
  <w:style w:type="paragraph" w:customStyle="1" w:styleId="TOC1">
    <w:name w:val="TOC1"/>
    <w:basedOn w:val="Normal"/>
    <w:qFormat/>
    <w:rsid w:val="000232E1"/>
  </w:style>
  <w:style w:type="paragraph" w:customStyle="1" w:styleId="TOC2">
    <w:name w:val="TOC2"/>
    <w:basedOn w:val="Normal"/>
    <w:qFormat/>
    <w:rsid w:val="000232E1"/>
  </w:style>
  <w:style w:type="paragraph" w:customStyle="1" w:styleId="TOC3">
    <w:name w:val="TOC3"/>
    <w:basedOn w:val="Normal"/>
    <w:qFormat/>
    <w:rsid w:val="000232E1"/>
  </w:style>
  <w:style w:type="paragraph" w:customStyle="1" w:styleId="TOC4">
    <w:name w:val="TOC4"/>
    <w:basedOn w:val="Normal"/>
    <w:qFormat/>
    <w:rsid w:val="000232E1"/>
  </w:style>
  <w:style w:type="paragraph" w:customStyle="1" w:styleId="TOCHeading">
    <w:name w:val="TOCHeading"/>
    <w:basedOn w:val="Normal"/>
    <w:qFormat/>
    <w:rsid w:val="000232E1"/>
  </w:style>
  <w:style w:type="paragraph" w:customStyle="1" w:styleId="Update">
    <w:name w:val="Update"/>
    <w:basedOn w:val="Normal"/>
    <w:qFormat/>
    <w:rsid w:val="000232E1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/>
      <w:color w:val="760016"/>
      <w:sz w:val="24"/>
      <w:szCs w:val="20"/>
      <w:lang w:val="en-GB"/>
    </w:rPr>
  </w:style>
  <w:style w:type="character" w:customStyle="1" w:styleId="URL">
    <w:name w:val="URL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3300"/>
    </w:rPr>
  </w:style>
  <w:style w:type="paragraph" w:customStyle="1" w:styleId="Value">
    <w:name w:val="Value"/>
    <w:basedOn w:val="Normal"/>
    <w:next w:val="Normal"/>
    <w:qFormat/>
    <w:rsid w:val="000232E1"/>
  </w:style>
  <w:style w:type="paragraph" w:customStyle="1" w:styleId="VersoLRH">
    <w:name w:val="Verso_(LRH)"/>
    <w:autoRedefine/>
    <w:qFormat/>
    <w:rsid w:val="000232E1"/>
    <w:pPr>
      <w:spacing w:after="0" w:line="240" w:lineRule="auto"/>
    </w:pPr>
    <w:rPr>
      <w:rFonts w:ascii="Linux Libertine" w:eastAsia="Times New Roman" w:hAnsi="Linux Libertine" w:cs="Linux Libertine"/>
      <w:sz w:val="14"/>
      <w:szCs w:val="20"/>
    </w:rPr>
  </w:style>
  <w:style w:type="paragraph" w:customStyle="1" w:styleId="Video">
    <w:name w:val="Video"/>
    <w:basedOn w:val="Normal"/>
    <w:qFormat/>
    <w:rsid w:val="000232E1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/>
      <w:color w:val="FF0000"/>
      <w:sz w:val="24"/>
      <w:szCs w:val="20"/>
    </w:rPr>
  </w:style>
  <w:style w:type="character" w:customStyle="1" w:styleId="Volume">
    <w:name w:val="Volu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CC66"/>
    </w:rPr>
  </w:style>
  <w:style w:type="character" w:customStyle="1" w:styleId="Year">
    <w:name w:val="Year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66FF66"/>
    </w:rPr>
  </w:style>
  <w:style w:type="paragraph" w:customStyle="1" w:styleId="Yours">
    <w:name w:val="Yours"/>
    <w:basedOn w:val="Normal"/>
    <w:next w:val="Normal"/>
    <w:qFormat/>
    <w:rsid w:val="000232E1"/>
  </w:style>
  <w:style w:type="character" w:styleId="PageNumber">
    <w:name w:val="page number"/>
    <w:basedOn w:val="DefaultParagraphFont"/>
    <w:uiPriority w:val="99"/>
    <w:semiHidden/>
    <w:unhideWhenUsed/>
    <w:rsid w:val="000232E1"/>
    <w:rPr>
      <w:rFonts w:ascii="Linux Libertine" w:hAnsi="Linux Libertine" w:cs="Linux Libertine"/>
      <w:sz w:val="14"/>
    </w:rPr>
  </w:style>
  <w:style w:type="character" w:styleId="LineNumber">
    <w:name w:val="line number"/>
    <w:basedOn w:val="DefaultParagraphFont"/>
    <w:uiPriority w:val="99"/>
    <w:semiHidden/>
    <w:unhideWhenUsed/>
    <w:rsid w:val="000232E1"/>
    <w:rPr>
      <w:sz w:val="16"/>
    </w:rPr>
  </w:style>
  <w:style w:type="paragraph" w:styleId="NoSpacing">
    <w:name w:val="No Spacing"/>
    <w:uiPriority w:val="1"/>
    <w:qFormat/>
    <w:rsid w:val="000232E1"/>
    <w:pPr>
      <w:spacing w:after="0" w:line="240" w:lineRule="auto"/>
    </w:pPr>
  </w:style>
  <w:style w:type="character" w:customStyle="1" w:styleId="KeyTerm">
    <w:name w:val="KeyTerm"/>
    <w:basedOn w:val="DefaultParagraphFont"/>
    <w:uiPriority w:val="1"/>
    <w:qFormat/>
    <w:rsid w:val="000232E1"/>
    <w:rPr>
      <w:rFonts w:ascii="Linux Libertine" w:hAnsi="Linux Libertine" w:cs="Linux Libertine"/>
      <w:color w:val="E36C0A" w:themeColor="accent6" w:themeShade="BF"/>
    </w:rPr>
  </w:style>
  <w:style w:type="character" w:customStyle="1" w:styleId="OtherTitle">
    <w:name w:val="OtherTitle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B6DDE8" w:themeFill="accent5" w:themeFillTint="66"/>
    </w:rPr>
  </w:style>
  <w:style w:type="character" w:customStyle="1" w:styleId="term-InText">
    <w:name w:val="term-InText"/>
    <w:uiPriority w:val="1"/>
    <w:rsid w:val="000232E1"/>
  </w:style>
  <w:style w:type="paragraph" w:customStyle="1" w:styleId="CCSHead">
    <w:name w:val="CCSHead"/>
    <w:basedOn w:val="KeyWordHead"/>
    <w:link w:val="CCSHeadchar"/>
    <w:qFormat/>
    <w:rsid w:val="000232E1"/>
  </w:style>
  <w:style w:type="paragraph" w:customStyle="1" w:styleId="CCSDescription">
    <w:name w:val="CCSDescription"/>
    <w:basedOn w:val="KeyWords"/>
    <w:qFormat/>
    <w:rsid w:val="000232E1"/>
  </w:style>
  <w:style w:type="paragraph" w:customStyle="1" w:styleId="RefFormatHead">
    <w:name w:val="RefFormatHead"/>
    <w:basedOn w:val="Normal"/>
    <w:qFormat/>
    <w:rsid w:val="000232E1"/>
    <w:pPr>
      <w:keepNext/>
      <w:spacing w:before="60" w:after="60"/>
    </w:pPr>
    <w:rPr>
      <w:b/>
    </w:rPr>
  </w:style>
  <w:style w:type="paragraph" w:customStyle="1" w:styleId="RefFormatPara">
    <w:name w:val="RefFormatPara"/>
    <w:basedOn w:val="Normal"/>
    <w:qFormat/>
    <w:rsid w:val="000232E1"/>
    <w:pPr>
      <w:spacing w:before="60" w:after="60"/>
      <w:contextualSpacing/>
    </w:pPr>
  </w:style>
  <w:style w:type="paragraph" w:customStyle="1" w:styleId="Algorithm">
    <w:name w:val="Algorithm"/>
    <w:basedOn w:val="Normal"/>
    <w:qFormat/>
    <w:rsid w:val="000232E1"/>
    <w:pPr>
      <w:spacing w:line="240" w:lineRule="auto"/>
    </w:pPr>
  </w:style>
  <w:style w:type="paragraph" w:customStyle="1" w:styleId="Style1">
    <w:name w:val="Style1"/>
    <w:basedOn w:val="Head4"/>
    <w:qFormat/>
    <w:rsid w:val="000232E1"/>
    <w:pPr>
      <w:numPr>
        <w:ilvl w:val="0"/>
        <w:numId w:val="0"/>
      </w:numPr>
    </w:pPr>
  </w:style>
  <w:style w:type="paragraph" w:customStyle="1" w:styleId="PermissionBlock">
    <w:name w:val="PermissionBlock"/>
    <w:basedOn w:val="FootnoteText"/>
    <w:qFormat/>
    <w:rsid w:val="000232E1"/>
  </w:style>
  <w:style w:type="character" w:customStyle="1" w:styleId="ArticleNumber">
    <w:name w:val="ArticleNumber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paragraph" w:customStyle="1" w:styleId="Image">
    <w:name w:val="Image"/>
    <w:basedOn w:val="Normal"/>
    <w:qFormat/>
    <w:rsid w:val="000232E1"/>
    <w:pPr>
      <w:keepNext/>
    </w:pPr>
  </w:style>
  <w:style w:type="paragraph" w:styleId="Date">
    <w:name w:val="Date"/>
    <w:basedOn w:val="Normal"/>
    <w:next w:val="Normal"/>
    <w:link w:val="DateChar1"/>
    <w:uiPriority w:val="99"/>
    <w:semiHidden/>
    <w:unhideWhenUsed/>
    <w:rsid w:val="000232E1"/>
  </w:style>
  <w:style w:type="character" w:customStyle="1" w:styleId="DateChar1">
    <w:name w:val="Date Char1"/>
    <w:basedOn w:val="DefaultParagraphFont"/>
    <w:link w:val="Date"/>
    <w:uiPriority w:val="99"/>
    <w:semiHidden/>
    <w:rsid w:val="000232E1"/>
    <w:rPr>
      <w:rFonts w:ascii="Linux Libertine" w:hAnsi="Linux Libertine" w:cs="Linux Libertine"/>
      <w:sz w:val="18"/>
    </w:rPr>
  </w:style>
  <w:style w:type="paragraph" w:styleId="List">
    <w:name w:val="List"/>
    <w:basedOn w:val="Normal"/>
    <w:uiPriority w:val="99"/>
    <w:semiHidden/>
    <w:unhideWhenUsed/>
    <w:rsid w:val="000232E1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0232E1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0232E1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0232E1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0232E1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0232E1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0232E1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0232E1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0232E1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0232E1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0232E1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0232E1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0232E1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0232E1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0232E1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0232E1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0232E1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0232E1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0232E1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0232E1"/>
    <w:pPr>
      <w:numPr>
        <w:numId w:val="11"/>
      </w:numPr>
      <w:contextualSpacing/>
    </w:pPr>
  </w:style>
  <w:style w:type="paragraph" w:styleId="NormalIndent">
    <w:name w:val="Normal Indent"/>
    <w:basedOn w:val="Normal"/>
    <w:uiPriority w:val="99"/>
    <w:semiHidden/>
    <w:unhideWhenUsed/>
    <w:rsid w:val="000232E1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0232E1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0232E1"/>
    <w:rPr>
      <w:rFonts w:ascii="Linux Libertine" w:hAnsi="Linux Libertine" w:cs="Linux Libertine"/>
      <w:sz w:val="18"/>
    </w:rPr>
  </w:style>
  <w:style w:type="paragraph" w:styleId="Quote">
    <w:name w:val="Quote"/>
    <w:basedOn w:val="Normal"/>
    <w:next w:val="Normal"/>
    <w:link w:val="QuoteChar"/>
    <w:uiPriority w:val="29"/>
    <w:qFormat/>
    <w:rsid w:val="000232E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2E1"/>
    <w:rPr>
      <w:rFonts w:ascii="Linux Libertine" w:hAnsi="Linux Libertine" w:cs="Linux Libertine"/>
      <w:i/>
      <w:iCs/>
      <w:color w:val="404040" w:themeColor="text1" w:themeTint="BF"/>
      <w:sz w:val="18"/>
    </w:rPr>
  </w:style>
  <w:style w:type="character" w:styleId="BookTitle0">
    <w:name w:val="Book Title"/>
    <w:basedOn w:val="DefaultParagraphFont"/>
    <w:uiPriority w:val="33"/>
    <w:qFormat/>
    <w:rsid w:val="000232E1"/>
    <w:rPr>
      <w:rFonts w:ascii="Linux Libertine" w:hAnsi="Linux Libertine" w:cs="Linux Libertine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32E1"/>
    <w:pPr>
      <w:spacing w:after="200" w:line="240" w:lineRule="auto"/>
    </w:pPr>
    <w:rPr>
      <w:i/>
      <w:iCs/>
      <w:color w:val="1F497D" w:themeColor="text2"/>
      <w:szCs w:val="18"/>
    </w:rPr>
  </w:style>
  <w:style w:type="paragraph" w:customStyle="1" w:styleId="ComputerCode">
    <w:name w:val="ComputerCode"/>
    <w:basedOn w:val="Normal"/>
    <w:qFormat/>
    <w:rsid w:val="005B684D"/>
    <w:pPr>
      <w:spacing w:before="60" w:after="60" w:line="360" w:lineRule="auto"/>
    </w:pPr>
    <w:rPr>
      <w:rFonts w:ascii="Courier New" w:hAnsi="Courier New"/>
      <w:sz w:val="16"/>
      <w14:ligatures w14:val="standard"/>
    </w:rPr>
  </w:style>
  <w:style w:type="paragraph" w:customStyle="1" w:styleId="ACMRefHead">
    <w:name w:val="ACMRefHead"/>
    <w:basedOn w:val="Normal"/>
    <w:qFormat/>
    <w:rsid w:val="00EF2196"/>
    <w:pPr>
      <w:keepNext/>
      <w:spacing w:before="60" w:after="60"/>
    </w:pPr>
    <w:rPr>
      <w:b/>
    </w:rPr>
  </w:style>
  <w:style w:type="paragraph" w:customStyle="1" w:styleId="ACMRef">
    <w:name w:val="ACMRef"/>
    <w:basedOn w:val="Normal"/>
    <w:qFormat/>
    <w:rsid w:val="00EF2196"/>
    <w:pPr>
      <w:keepNext/>
      <w:spacing w:before="60" w:after="60"/>
    </w:pPr>
  </w:style>
  <w:style w:type="paragraph" w:customStyle="1" w:styleId="PostHeadPara">
    <w:name w:val="PostHeadPara"/>
    <w:basedOn w:val="Para"/>
    <w:qFormat/>
    <w:rsid w:val="00C27387"/>
  </w:style>
  <w:style w:type="paragraph" w:customStyle="1" w:styleId="ListParagraph0">
    <w:name w:val="ListParagraph"/>
    <w:basedOn w:val="ListParagraph"/>
    <w:qFormat/>
    <w:rsid w:val="00282F24"/>
  </w:style>
  <w:style w:type="paragraph" w:customStyle="1" w:styleId="Subtitle0">
    <w:name w:val="Sub_title"/>
    <w:basedOn w:val="Subtitle"/>
    <w:link w:val="SubtitleChar0"/>
    <w:qFormat/>
    <w:rsid w:val="002266C4"/>
    <w:pPr>
      <w:jc w:val="left"/>
    </w:pPr>
  </w:style>
  <w:style w:type="character" w:customStyle="1" w:styleId="SubtitleChar0">
    <w:name w:val="Sub_title Char"/>
    <w:basedOn w:val="SubtitleChar"/>
    <w:link w:val="Subtitle0"/>
    <w:rsid w:val="002266C4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ShortTitle">
    <w:name w:val="Short Title"/>
    <w:basedOn w:val="Titledocument"/>
    <w:qFormat/>
    <w:rsid w:val="00AB31E1"/>
    <w:rPr>
      <w:sz w:val="18"/>
    </w:rPr>
  </w:style>
  <w:style w:type="paragraph" w:customStyle="1" w:styleId="Normal1">
    <w:name w:val="Normal1"/>
    <w:basedOn w:val="Normal"/>
    <w:qFormat/>
    <w:rsid w:val="00C747B7"/>
  </w:style>
  <w:style w:type="character" w:customStyle="1" w:styleId="In-textcode">
    <w:name w:val="In-text code"/>
    <w:basedOn w:val="DefaultParagraphFont"/>
    <w:uiPriority w:val="1"/>
    <w:qFormat/>
    <w:rsid w:val="00E84B71"/>
    <w:rPr>
      <w:rFonts w:ascii="Courier New" w:hAnsi="Courier New"/>
    </w:rPr>
  </w:style>
  <w:style w:type="character" w:customStyle="1" w:styleId="TitledocumentChar">
    <w:name w:val="Title_document Char"/>
    <w:basedOn w:val="DefaultParagraphFont"/>
    <w:link w:val="Titledocument"/>
    <w:rsid w:val="00D74AAD"/>
    <w:rPr>
      <w:rFonts w:ascii="Linux Biolinum" w:eastAsia="Times New Roman" w:hAnsi="Linux Biolinum" w:cs="Linux Biolinum"/>
      <w:bCs/>
      <w:sz w:val="34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74AAD"/>
    <w:rPr>
      <w:color w:val="605E5C"/>
      <w:shd w:val="clear" w:color="auto" w:fill="E1DFDD"/>
    </w:rPr>
  </w:style>
  <w:style w:type="character" w:customStyle="1" w:styleId="CCSHeadchar">
    <w:name w:val="CCSHead char"/>
    <w:basedOn w:val="DefaultParagraphFont"/>
    <w:link w:val="CCSHead"/>
    <w:rsid w:val="00D74AAD"/>
    <w:rPr>
      <w:rFonts w:ascii="Linux Biolinum" w:hAnsi="Linux Biolinum" w:cs="Linux Biolinum"/>
      <w:b/>
    </w:rPr>
  </w:style>
  <w:style w:type="character" w:customStyle="1" w:styleId="KeyWordHeadchar">
    <w:name w:val="KeyWordHead char"/>
    <w:basedOn w:val="DefaultParagraphFont"/>
    <w:link w:val="KeyWordHead"/>
    <w:rsid w:val="00D74AAD"/>
    <w:rPr>
      <w:rFonts w:ascii="Linux Biolinum" w:hAnsi="Linux Biolinum" w:cs="Linux Biolinum"/>
      <w:b/>
    </w:rPr>
  </w:style>
  <w:style w:type="paragraph" w:styleId="Revision">
    <w:name w:val="Revision"/>
    <w:hidden/>
    <w:uiPriority w:val="99"/>
    <w:semiHidden/>
    <w:rsid w:val="00A6114A"/>
    <w:pPr>
      <w:spacing w:after="0" w:line="240" w:lineRule="auto"/>
    </w:pPr>
    <w:rPr>
      <w:rFonts w:ascii="Linux Libertine" w:hAnsi="Linux Libertine" w:cs="Linux Libertine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3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053750@upnet.gr" TargetMode="External"/><Relationship Id="rId13" Type="http://schemas.microsoft.com/office/2018/08/relationships/commentsExtensible" Target="commentsExtensible.xm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eader" Target="header1.xml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comments" Target="comment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up1072678@upnet.gr" TargetMode="External"/><Relationship Id="rId14" Type="http://schemas.openxmlformats.org/officeDocument/2006/relationships/hyperlink" Target="https://mockaroo.com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Local\Temp\Rar$DIa29308.26535\acm_mat_word_v2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UI/customUI.xml><?xml version="1.0" encoding="utf-8"?>
<!--<?xml version="1.0" encoding="UTF-8" ?>-->
<customUI xmlns="http://schemas.microsoft.com/office/2006/01/customui">
  <ribbon startFromScratch="false">
    <tabs>
      <tab id="TabEdit" label="Head Elements">
        <group id="FMatter" label="FRONT PART">
          <button id="DocumentTitle" label="Title_document" imageMso="_3DStyle" onAction="ApplyStyleAddIns.Title_document"/>
          <button id="Subitle" label="Subtitle" imageMso="_3DStyle" onAction="ApplyStyleAddIns.Subtitle"/>
          <button id="Shorttitle" label="Short title" imageMso="_3DStyle" onAction="ApplyStyleAddIns.Short_title"/>
          <button id="Authors" label="Authors" imageMso="_3DStyle" onAction="ApplyStyleAddIns.Authors"/>
          <button id="Affiliation" label="Affiliation" imageMso="_3DStyle" onAction="ApplyStyleAddIns.Affiliation"/>
          <button id="Authorfootnotes" label="AuthNotes" imageMso="_3DStyle" onAction="ApplyStyleAddIns.AuthNotes"/>
          <button id="Abdtracthead" label="AbsHead" imageMso="_3DStyle" onAction="ApplyStyleAddIns.AbsHead"/>
          <button id="Abstract" label="Abstract" imageMso="_3DStyle" onAction="ApplyStyleAddIns.Abstract"/>
          <button id="CCS_Head" label="CCSHead" imageMso="_3DStyle" onAction="ApplyStyleAddIns.CCSHead"/>
          <button id="CCS_Description" label="CCSDescription" imageMso="_3DStyle" onAction="ApplyStyleAddIns.CCSDescription"/>
          <button id="Keywordhead" label="KeyWordHead" imageMso="_3DStyle" onAction="ApplyStyleAddIns.KeyWordHead"/>
          <button id="Keyword" label="KeyWords" imageMso="_3DStyle" onAction="ApplyStyleAddIns.KeyWords"/>
          <button id="TitleNote" label="TitleNote" imageMso="_3DStyle" onAction="ApplyStyleAddIns.TitleNote"/>
          <button id="ACMRefHead" label="ACMRefHead" imageMso="_3DStyle" onAction="ApplyStyleAddIns.ACMRefHead"/>
          <button id="ACMRef" label="ACMRef" imageMso="_3DStyle" onAction="ApplyStyleAddIns.ACMRef"/>
          <button id="ORCID" label="ORCID" imageMso="_3DStyle" onAction="ApplyStyleAddIns.ORCID"/>
        </group>
        <!--<group id="AffMatter" label="AFFILIATION MARKUP">
		<button id="OrgDiv" label="Department" imageMso="AppointmentBusy" onAction="ApplyStyleAddIns.OrgDiv"/>
		<button id="OrgName" label="Institution" imageMso="AppointmentBusy" onAction="ApplyStyleAddIns.OrgName"/>
		<button id="City" label="City" imageMso="AppointmentBusy" onAction="ApplyStyleAddIns.City"/>
		<button id="State" label="State" imageMso="AppointmentBusy" onAction="ApplyStyleAddIns.State"/>
		<button id="Country" label="Country" imageMso="AppointmentBusy"  onAction="ApplyStyleAddIns.Country"/>
		<button id="Email" label="Email" imageMso="AppointmentBusy" onAction="ApplyStyleAddIns.Email"/>
	  </group>	  	-->
      </tab>
      <tab id="TabEdit1" label="Body Elements">
        <group id="BMatter" label="BODY PART">
          <button id="Heading1" label="Head1" imageMso="_3DStyle" onAction="ApplyStyleAddIns.Head1"/>
          <button id="Heading2" label="Head2" imageMso="_3DStyle" onAction="ApplyStyleAddIns.Head2"/>
          <button id="Heading3" label="Head3" imageMso="_3DStyle" onAction="ApplyStyleAddIns.Head3"/>
          <button id="Heading4" label="Head4" imageMso="_3DStyle" onAction="ApplyStyleAddIns.Head4"/>
          <button id="Para" label="Para" imageMso="_3DStyle" onAction="ApplyStyleAddIns.Para"/>
          <button id="ParaCont" label="ParaContinue" imageMso="_3DStyle" onAction="ApplyStyleAddIns.ParaContinue"/>
          <button id="PostHeadPara" label="PostHeadPara" imageMso="_3DStyle" onAction="ApplyStyleAddIns.PostHeadPara"/>
          <button id="Math" label="DisplayFormula" imageMso="_3DStyle" onAction="ApplyStyleAddIns.DisplayFormula"/>
          <button id="UnMath" label="DisplayFormulaUnnum" imageMso="_3DStyle" onAction="ApplyStyleAddIns.DisplayFormulaUnnum"/>
          <button id="ListParagraph" label="List Paragraph" imageMso="_3DStyle" onAction="ApplyStyleAddIns.ListParagraph"/>
          <button id="Enunciation" label="Statements" imageMso="_3DStyle" onAction="ApplyStyleAddIns.Enunciation"/>
          <button id="Extract" label="Extract" imageMso="_3DStyle" onAction="ApplyStyleAddIns.Extract"/>
          <button id="AlgorithmCaption" label="AlgorithmCaption" imageMso="_3DStyle" onAction="ApplyStyleAddIns.AlgorithmCaption"/>
          <button id="Algorithm" label="Algorithm" imageMso="_3DStyle" onAction="ApplyStyleAddIns.Algorithm"/>
          <button id="AcknowledgementHead" label="AckHead" imageMso="_3DStyle" onAction="ApplyStyleAddIns.AckHead"/>
          <button id="Acknowledgement" label="AckPara" imageMso="_3DStyle" onAction="ApplyStyleAddIns.AckPara"/>
          <button id="GrantSponsor" label="GrantSponsor" imageMso="_3DStyle" onAction="ApplyStyleAddIns.GrantSponser"/>
          <button id="GrantNumber" label="GrantNumber" imageMso="_3DStyle" onAction="ApplyStyleAddIns.GrantNumber"/>
          <button id="RefHead" label="ReferenceHead" imageMso="_3DStyle" onAction="ApplyStyleAddIns.ReferenceHead"/>
          <button id="Bib_entry" label="Bib_entry" imageMso="_3DStyle" onAction="ApplyStyleAddIns.Bib_entry"/>
          <button id="AppendixH1" label="AppendixH1" imageMso="_3DStyle" onAction="ApplyStyleAddIns.AppendixH1"/>
          <button id="AppendixH2" label="AppendixH2" imageMso="_3DStyle" onAction="ApplyStyleAddIns.AppendixH2"/>
          <button id="AppendixH3" label="AppendixH3" imageMso="_3DStyle" onAction="ApplyStyleAddIns.AppendixH3"/>
          <button id="Table" label="TableCaption" imageMso="_3DStyle" onAction="ApplyStyleAddIns.TableCaption"/>
          <button id="THead" label="Table Head" imageMso="_3DStyle" onAction="ApplyStyleAddIns.THead"/>
          <button id="Tablenote" label="TableFootnote" imageMso="_3DStyle" onAction="ApplyStyleAddIns.TableFootnote"/>
          <button id="FigureCaption" label="FigureCaption" imageMso="_3DStyle" onAction="ApplyStyleAddIns.FigureCaption"/>
          <button id="Image" label="Image" imageMso="_3DStyle" onAction="ApplyStyleAddIns.Image"/>
          <button id="Body_DOI" label="DOI" imageMso="_3DStyle" onAction="ApplyStyleAddIns.Body_DOI"/>
          <button id="Label" label="Label" imageMso="_3DStyle" onAction="ApplyStyleAddIns.Label"/>
          <button id="SC_image" label="Large Float" imageMso="_3DStyle" onAction="ApplyStyleAddIns.singleColumn"/>
          <button id="ComputerCode" label="ComputerCode" imageMso="_3DStyle" onAction="ApplyStyleAddIns.ComputerCode"/>
          <button id="Intextcode" label="In-text code" imageMso="_3DStyle" onAction="ApplyStyleAddIns.Intextcode"/>
        </group>
      </tab>
      <tab id="TabEdit2" label="Reference and Cross Linking">
        <group id="RefMarking1" label="REFERENCE NUMBERING">
          <button id="RefMarking" label="Reference Numbering" imageMso="_3DStyle" onAction="Main_Call.referenceMarkingWork"/>
        </group>
        <group id="btn_Reference" label="REFERENCE MARKUP">
          <button id="RefAuthGroup" label="Auth Group" imageMso="_3DStyle" onAction="ApplyStyleAddIns.AuthGroup"/>
          <button id="RefSurname" label="Surname" imageMso="_3DStyle" onAction="ApplyStyleAddIns.Surname"/>
          <button id="RefFirstName" label="FirstName" imageMso="_3DStyle" onAction="ApplyStyleAddIns.FirstName"/>
          <!--<button id="RefEdrGroup" label="Editor Group" imageMso="_3DStyle"  onAction="ApplyStyleAddIns.AuthGroup"/>    
			<button id="RefEdSurname" label="Ed Surname" imageMso="_3DStyle" onAction="ApplyStyleAddIns.EdSurname"/>
			<button id="RefEdFirstName" label="Ed First Name" imageMso="_3DStyle" onAction="ApplyStyleAddIns.EdFirstName"/>-->
          <button id="RefCollab" label="Collab" imageMso="_3DStyle" onAction="ApplyStyleAddIns.Collab"/>
          <button id="RefYear" label="Year" imageMso="_3DStyle" onAction="ApplyStyleAddIns.Year"/>
        </group>
        <group id="btn_CrossLinking" label="CROSS LINKING">
          <menu id="mnClink" label="Cross-referencing" size="large" imageMso="CrossReferenceInsert" itemSize="large">
            <button id="itm_FloatCitation" label="Float and Bibliography" onAction="Normal_cross_link" imageMso="InsertCopiedCells"/>
            <button id="itm_FundrefLinking" label="Fundref data" onAction="Normal_FundRefCrossLink" imageMso="InsertCopiedCells"/>
          </menu>
        </group>
      </tab>
      <!--<tab id="TabEdit3" label="Cross Linking" insertBeforeMso="TabHome">
		<group id="btn_CrossLinking" >
          		<menu id="mnClink" label="Cross-referencing" size="large" imageMso="CrossReferenceInsert"  itemSize="large">
		            <button id="itm_FloatCitation" label="Float and Bibliography" onAction="Normal_cross_link" imageMso="InsertCopiedCells" />
            		<button id="itm_FundrefLinking" label="Fundref data" onAction="Normal_FundRefCrossLink"  imageMso="InsertCopiedCells"/>
	           </menu>
        	</group>
	</tab>
	<tab id="TabEdit5" label="Document History" insertBeforeMso="TabHome">
	  <group id="HistorySty" label="HISTORY STYLE">
		  <button id="History" label="History" imageMso="_3DStyle" onAction="ApplyStyleAddIns.History"/>
	  </group>
	  <group id="HistoryMatter" label="HISTORY MARKUP">
		<button id="ReceivedDate" label="Received Date" imageMso="AppointmentColorDialog" onAction="ApplyStyleAddIns.ReceivedDate"/>
		<button id="RevisedDate" label="Revised Date" imageMso="AppointmentColorDialog" onAction="ApplyStyleAddIns.RevisedDate"/>
		<button id="AcceptedDate" label="Accepted Date" imageMso="AppointmentColorDialog"  onAction="ApplyStyleAddIns.AcceptedDate"/>    		
	  </group>
	</tab>-->
      <tab id="TabEdit4" label="ACM Templates">
        <group id="btn_Validation">
          <button id="itm_Valiadtion" label="Manuscript Validation" onAction="Normal_ACM_Validation" imageMso="SetLanguage" size="large"/>
        </group>
      </tab>
    </tabs>
  </ribbon>
</customUI>
</file>

<file path=customUI/customUI14.xml><?xml version="1.0" encoding="utf-8"?>
<!--<?xml version="1.0" encoding="UTF-8" ?>-->
<customUI xmlns="http://schemas.microsoft.com/office/2009/07/customui">
  <ribbon startFromScratch="false">
    <tabs>
      <tab id="TabEdit" label="Head Elements">
        <group id="FMatter" label="FRONT PART">
          <button id="DocumentTitle" label="Title_document" imageMso="_3DStyle" onAction="ApplyStyleAddIns.Title_document"/>
          <button id="Subitle" label="Subtitle" imageMso="_3DStyle" onAction="ApplyStyleAddIns.Subtitle"/>
          <button id="Shorttitle" label="Short title" imageMso="_3DStyle" onAction="ApplyStyleAddIns.Short_title"/>
          <button id="Authors" label="Authors" imageMso="_3DStyle" onAction="ApplyStyleAddIns.Authors"/>
          <button id="Affiliation" label="Affiliation" imageMso="_3DStyle" onAction="ApplyStyleAddIns.Affiliation"/>
          <button id="Authorfootnotes" label="AuthNotes" imageMso="_3DStyle" onAction="ApplyStyleAddIns.AuthNotes"/>
          <button id="Abdtracthead" label="AbsHead" imageMso="_3DStyle" onAction="ApplyStyleAddIns.AbsHead"/>
          <button id="Abstract" label="Abstract" imageMso="_3DStyle" onAction="ApplyStyleAddIns.Abstract"/>
          <button id="CCS_Head" label="CCSHead" imageMso="_3DStyle" onAction="ApplyStyleAddIns.CCSHead"/>
          <button id="CCS_Description" label="CCSDescription" imageMso="_3DStyle" onAction="ApplyStyleAddIns.CCSDescription"/>
          <button id="Keywordhead" label="KeyWordHead" imageMso="_3DStyle" onAction="ApplyStyleAddIns.KeyWordHead"/>
          <button id="Keyword" label="KeyWords" imageMso="_3DStyle" onAction="ApplyStyleAddIns.KeyWords"/>
          <button id="TitleNote" label="TitleNote" imageMso="_3DStyle" onAction="ApplyStyleAddIns.TitleNote"/>
          <button id="ACMRefHead" label="ACMRefHead" imageMso="_3DStyle" onAction="ApplyStyleAddIns.ACMRefHead"/>
          <button id="ACMRef" label="ACMRef" imageMso="_3DStyle" onAction="ApplyStyleAddIns.ACMRef"/>
          <button id="ORCID" label="ORCID" imageMso="_3DStyle" onAction="ApplyStyleAddIns.ORCID"/>
        </group>
        <!--<group id="AffMatter" label="AFFILIATION MARKUP">
		<button id="OrgDiv" label="Department" imageMso="AppointmentBusy" onAction="ApplyStyleAddIns.OrgDiv"/>
		<button id="OrgName" label="Institution" imageMso="AppointmentBusy" onAction="ApplyStyleAddIns.OrgName"/>
		<button id="City" label="City" imageMso="AppointmentBusy" onAction="ApplyStyleAddIns.City"/>
		<button id="State" label="State" imageMso="AppointmentBusy" onAction="ApplyStyleAddIns.State"/>
		<button id="Country" label="Country" imageMso="AppointmentBusy"  onAction="ApplyStyleAddIns.Country"/>
		<button id="Email" label="Email" imageMso="AppointmentBusy" onAction="ApplyStyleAddIns.Email"/>
	  </group>	  	-->
      </tab>
      <tab id="TabEdit1" label="Body Elements">
        <group id="BMatter" label="BODY PART">
          <button id="Heading1" label="Head1" imageMso="_3DStyle" onAction="ApplyStyleAddIns.Head1"/>
          <button id="Heading2" label="Head2" imageMso="_3DStyle" onAction="ApplyStyleAddIns.Head2"/>
          <button id="Heading3" label="Head3" imageMso="_3DStyle" onAction="ApplyStyleAddIns.Head3"/>
          <button id="Heading4" label="Head4" imageMso="_3DStyle" onAction="ApplyStyleAddIns.Head4"/>
          <button id="Para" label="Para" imageMso="_3DStyle" onAction="ApplyStyleAddIns.Para"/>
          <button id="ParaCont" label="ParaContinue" imageMso="_3DStyle" onAction="ApplyStyleAddIns.ParaContinue"/>
          <button id="PostHeadPara" label="PostHeadPara" imageMso="_3DStyle" onAction="ApplyStyleAddIns.PostHeadPara"/>
          <button id="Math" label="DisplayFormula" imageMso="_3DStyle" onAction="ApplyStyleAddIns.DisplayFormula"/>
          <button id="UnMath" label="DisplayFormulaUnnum" imageMso="_3DStyle" onAction="ApplyStyleAddIns.DisplayFormulaUnnum"/>
          <button id="ListParagraph" label="List Paragraph" imageMso="_3DStyle" onAction="ApplyStyleAddIns.ListParagraph"/>
          <button id="Enunciation" label="Statements" imageMso="_3DStyle" onAction="ApplyStyleAddIns.Enunciation"/>
          <button id="Extract" label="Extract" imageMso="_3DStyle" onAction="ApplyStyleAddIns.Extract"/>
          <button id="AlgorithmCaption" label="AlgorithmCaption" imageMso="_3DStyle" onAction="ApplyStyleAddIns.AlgorithmCaption"/>
          <button id="Algorithm" label="Algorithm" imageMso="_3DStyle" onAction="ApplyStyleAddIns.Algorithm"/>
          <button id="AcknowledgementHead" label="AckHead" imageMso="_3DStyle" onAction="ApplyStyleAddIns.AckHead"/>
          <button id="Acknowledgement" label="AckPara" imageMso="_3DStyle" onAction="ApplyStyleAddIns.AckPara"/>
          <button id="GrantSponsor" label="GrantSponsor" imageMso="_3DStyle" onAction="ApplyStyleAddIns.GrantSponser"/>
          <button id="GrantNumber" label="GrantNumber" imageMso="_3DStyle" onAction="ApplyStyleAddIns.GrantNumber"/>
          <button id="RefHead" label="ReferenceHead" imageMso="_3DStyle" onAction="ApplyStyleAddIns.ReferenceHead"/>
          <button id="Bib_entry" label="Bib_entry" imageMso="_3DStyle" onAction="ApplyStyleAddIns.Bib_entry"/>
          <button id="AppendixH1" label="AppendixH1" imageMso="_3DStyle" onAction="ApplyStyleAddIns.AppendixH1"/>
          <button id="AppendixH2" label="AppendixH2" imageMso="_3DStyle" onAction="ApplyStyleAddIns.AppendixH2"/>
          <button id="AppendixH3" label="AppendixH3" imageMso="_3DStyle" onAction="ApplyStyleAddIns.AppendixH3"/>
          <button id="Table" label="TableCaption" imageMso="_3DStyle" onAction="ApplyStyleAddIns.TableCaption"/>
          <button id="THead" label="Table Head" imageMso="_3DStyle" onAction="ApplyStyleAddIns.THead"/>
          <button id="Tablenote" label="TableFootnote" imageMso="_3DStyle" onAction="ApplyStyleAddIns.TableFootnote"/>
          <button id="FigureCaption" label="FigureCaption" imageMso="_3DStyle" onAction="ApplyStyleAddIns.FigureCaption"/>
          <button id="Image" label="Image" imageMso="_3DStyle" onAction="ApplyStyleAddIns.Image"/>
          <button id="Body_DOI" label="DOI" imageMso="_3DStyle" onAction="ApplyStyleAddIns.Body_DOI"/>
          <button id="Label" label="Label" imageMso="_3DStyle" onAction="ApplyStyleAddIns.Label"/>
          <button id="SC_image" label="Large Float" imageMso="_3DStyle" onAction="ApplyStyleAddIns.singleColumn"/>
          <button id="ComputerCode" label="ComputerCode" imageMso="_3DStyle" onAction="ApplyStyleAddIns.ComputerCode"/>
          <button id="Intextcode" label="In-text code" imageMso="_3DStyle" onAction="ApplyStyleAddIns.Intextcode"/>
        </group>
      </tab>
      <tab id="TabEdit2" label="Reference and Cross Linking">
        <!--<group id="RefMarking1"	label="REFERENCE NUMBERING">
			<button id="RefMarking" label="Reference Numbering" imageMso="_3DStyle" onAction="Main_Call.referenceMarkingWork"/>
        	</group>-->
        <group id="btn_Reference" label="REFERENCE MARKUP">
          <button id="RefAuthGroup" label="Auth Group" imageMso="_3DStyle" onAction="ApplyStyleAddIns.AuthGroup"/>
          <button id="RefSurname" label="Surname" imageMso="_3DStyle" onAction="ApplyStyleAddIns.Surname"/>
          <button id="RefFirstName" label="FirstName" imageMso="_3DStyle" onAction="ApplyStyleAddIns.FirstName"/>
          <!--<button id="RefEdrGroup" label="Editor Group" imageMso="_3DStyle"  onAction="ApplyStyleAddIns.AuthGroup"/>    
			<button id="RefEdSurname" label="Ed Surname" imageMso="_3DStyle" onAction="ApplyStyleAddIns.EdSurname"/>
			<button id="RefEdFirstName" label="Ed First Name" imageMso="_3DStyle" onAction="ApplyStyleAddIns.EdFirstName"/>-->
          <button id="RefCollab" label="Collab" imageMso="_3DStyle" onAction="ApplyStyleAddIns.Collab"/>
          <button id="RefYear" label="Year" imageMso="_3DStyle" onAction="ApplyStyleAddIns.Year"/>
        </group>
        <group id="btn_CrossLinking" label="CROSS LINKING">
          <menu id="mnClink" label="Cross-referencing" size="large" imageMso="CrossReferenceInsert" itemSize="large">
            <button id="itm_FloatCitation" label="Float and Bibliography" onAction="Normal_cross_link" imageMso="InsertCopiedCells"/>
            <button id="itm_FundrefLinking" label="Fundref data" onAction="Normal_FundRefCrossLink" imageMso="InsertCopiedCells"/>
          </menu>
        </group>
      </tab>
      <!--<tab id="TabEdit3" label="Cross Linking" insertBeforeMso="TabHome">
		<group id="btn_CrossLinking" >
          		<menu id="mnClink" label="Cross-referencing" size="large" imageMso="CrossReferenceInsert"  itemSize="large">
		            <button id="itm_FloatCitation" label="Float and Bibliography" onAction="Normal_cross_link" imageMso="InsertCopiedCells" />
            		<button id="itm_FundrefLinking" label="Fundref data" onAction="Normal_FundRefCrossLink"  imageMso="InsertCopiedCells"/>
	           </menu>
        	</group>
	</tab>
	<tab id="TabEdit5" label="Document History" insertBeforeMso="TabHome">
	  <group id="HistorySty" label="HISTORY STYLE">
		  <button id="History" label="History" imageMso="_3DStyle" onAction="ApplyStyleAddIns.History"/>
	  </group>
	  <group id="HistoryMatter" label="HISTORY MARKUP">
		<button id="ReceivedDate" label="Received Date" imageMso="AppointmentColorDialog" onAction="ApplyStyleAddIns.ReceivedDate"/>
		<button id="RevisedDate" label="Revised Date" imageMso="AppointmentColorDialog" onAction="ApplyStyleAddIns.RevisedDate"/>
		<button id="AcceptedDate" label="Accepted Date" imageMso="AppointmentColorDialog"  onAction="ApplyStyleAddIns.AcceptedDate"/>    		
	  </group>
	</tab>-->
      <tab id="TabEdit4" label="ACM Templates">
        <group id="btn_Validation">
          <button id="itm_Valiadtion" label="Manuscript Validation" onAction="Normal_ACM_Validation" imageMso="SetLanguage" size="large"/>
        </group>
      </tab>
    </tabs>
  </ribbon>
</customUI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98EE70-D8C0-4A64-A627-6198976AC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acm_mat_word_v2.dotm</Template>
  <TotalTime>347</TotalTime>
  <Pages>8</Pages>
  <Words>1905</Words>
  <Characters>10860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Κωνσταντίνος</cp:lastModifiedBy>
  <cp:revision>55</cp:revision>
  <dcterms:created xsi:type="dcterms:W3CDTF">2023-01-02T19:46:00Z</dcterms:created>
  <dcterms:modified xsi:type="dcterms:W3CDTF">2023-01-07T19:29:00Z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2.0.0</vt:lpwstr>
  </property>
</Properties>
</file>